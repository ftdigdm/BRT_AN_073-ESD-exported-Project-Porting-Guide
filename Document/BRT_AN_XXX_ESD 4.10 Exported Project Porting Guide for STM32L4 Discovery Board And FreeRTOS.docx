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675C2" w14:textId="1C682EB4" w:rsidR="000163DA" w:rsidRPr="00D47F57" w:rsidRDefault="000163DA" w:rsidP="000163DA">
      <w:pPr>
        <w:pStyle w:val="FrontPage"/>
        <w:rPr>
          <w:rFonts w:ascii="Verdana" w:hAnsi="Verdana"/>
          <w:caps/>
          <w:sz w:val="24"/>
          <w:szCs w:val="24"/>
        </w:rPr>
      </w:pPr>
      <w:bookmarkStart w:id="4" w:name="_Hlk58317875"/>
      <w:bookmarkStart w:id="5" w:name="_Hlk56526228"/>
      <w:bookmarkEnd w:id="4"/>
    </w:p>
    <w:p w14:paraId="3E105BA2" w14:textId="50128BC3" w:rsidR="005C31DD" w:rsidRDefault="005C31DD" w:rsidP="000163DA">
      <w:pPr>
        <w:pStyle w:val="FrontPage"/>
        <w:rPr>
          <w:rFonts w:ascii="Verdana" w:hAnsi="Verdana"/>
          <w:caps/>
          <w:sz w:val="24"/>
          <w:szCs w:val="24"/>
        </w:rPr>
      </w:pPr>
    </w:p>
    <w:p w14:paraId="14982C9F" w14:textId="09D92126" w:rsidR="005C31DD" w:rsidRDefault="00CA5FCE" w:rsidP="000163DA">
      <w:pPr>
        <w:pStyle w:val="FrontPage"/>
        <w:rPr>
          <w:rFonts w:ascii="Verdana" w:hAnsi="Verdana"/>
          <w:caps/>
          <w:sz w:val="24"/>
          <w:szCs w:val="24"/>
        </w:rPr>
      </w:pPr>
      <w:r w:rsidRPr="00AC6886">
        <w:rPr>
          <w:noProof/>
          <w:lang w:val="en-US" w:eastAsia="en-US"/>
        </w:rPr>
        <w:drawing>
          <wp:inline distT="0" distB="0" distL="0" distR="0" wp14:anchorId="69D974B6" wp14:editId="7EB6299C">
            <wp:extent cx="2437970" cy="797442"/>
            <wp:effectExtent l="0" t="0" r="63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image001.jpg@01D26FE8.7E5D1150"/>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438100" cy="797485"/>
                    </a:xfrm>
                    <a:prstGeom prst="rect">
                      <a:avLst/>
                    </a:prstGeom>
                    <a:noFill/>
                    <a:ln>
                      <a:noFill/>
                    </a:ln>
                  </pic:spPr>
                </pic:pic>
              </a:graphicData>
            </a:graphic>
          </wp:inline>
        </w:drawing>
      </w:r>
    </w:p>
    <w:p w14:paraId="53742352" w14:textId="77777777" w:rsidR="00C90FFF" w:rsidRPr="00F51F2B" w:rsidRDefault="00C90FFF" w:rsidP="00F51F2B"/>
    <w:p w14:paraId="3D4FB654" w14:textId="77777777" w:rsidR="005C31DD" w:rsidRDefault="00A10579" w:rsidP="005C31DD">
      <w:pPr>
        <w:pStyle w:val="Title"/>
        <w:jc w:val="center"/>
      </w:pPr>
      <w:sdt>
        <w:sdtPr>
          <w:alias w:val="Category"/>
          <w:id w:val="20917270"/>
          <w:placeholder>
            <w:docPart w:val="0CA6A55E26EC4244ABEB758B2D54AB6D"/>
          </w:placeholder>
          <w:dataBinding w:prefixMappings="xmlns:ns0='http://purl.org/dc/elements/1.1/' xmlns:ns1='http://schemas.openxmlformats.org/package/2006/metadata/core-properties' " w:xpath="/ns1:coreProperties[1]/ns1:category[1]" w:storeItemID="{6C3C8BC8-F283-45AE-878A-BAB7291924A1}"/>
          <w:text/>
        </w:sdtPr>
        <w:sdtEndPr/>
        <w:sdtContent>
          <w:r w:rsidR="005C31DD">
            <w:rPr>
              <w:lang w:val="en-SG"/>
            </w:rPr>
            <w:t>Application Note</w:t>
          </w:r>
        </w:sdtContent>
      </w:sdt>
    </w:p>
    <w:p w14:paraId="361299BF" w14:textId="77777777" w:rsidR="005C31DD" w:rsidRDefault="005C31DD" w:rsidP="005C31DD">
      <w:pPr>
        <w:pStyle w:val="Title"/>
        <w:jc w:val="center"/>
      </w:pPr>
    </w:p>
    <w:p w14:paraId="02A0F714" w14:textId="4AFBA827" w:rsidR="005C31DD" w:rsidRDefault="00A10579" w:rsidP="005C31DD">
      <w:pPr>
        <w:pStyle w:val="Title"/>
        <w:jc w:val="center"/>
      </w:pPr>
      <w:sdt>
        <w:sdtPr>
          <w:alias w:val="Subject"/>
          <w:id w:val="20917271"/>
          <w:placeholder>
            <w:docPart w:val="161DB09928484DC8A02145D645D962C2"/>
          </w:placeholder>
          <w:dataBinding w:prefixMappings="xmlns:ns0='http://purl.org/dc/elements/1.1/' xmlns:ns1='http://schemas.openxmlformats.org/package/2006/metadata/core-properties' " w:xpath="/ns1:coreProperties[1]/ns0:subject[1]" w:storeItemID="{6C3C8BC8-F283-45AE-878A-BAB7291924A1}"/>
          <w:text/>
        </w:sdtPr>
        <w:sdtEndPr/>
        <w:sdtContent>
          <w:r w:rsidR="00D91832">
            <w:rPr>
              <w:lang w:val="en-SG"/>
            </w:rPr>
            <w:t>BRT_AN_</w:t>
          </w:r>
          <w:r w:rsidR="00973358">
            <w:rPr>
              <w:lang w:val="en-SG"/>
            </w:rPr>
            <w:t>XXX</w:t>
          </w:r>
        </w:sdtContent>
      </w:sdt>
    </w:p>
    <w:p w14:paraId="743360B3" w14:textId="77777777" w:rsidR="005C31DD" w:rsidRDefault="005C31DD" w:rsidP="005C31DD">
      <w:pPr>
        <w:pStyle w:val="Title"/>
        <w:jc w:val="center"/>
      </w:pPr>
    </w:p>
    <w:p w14:paraId="7211BA33" w14:textId="73EDF11C" w:rsidR="005C31DD" w:rsidRDefault="00A10579" w:rsidP="005C31DD">
      <w:pPr>
        <w:pStyle w:val="Title"/>
        <w:jc w:val="center"/>
      </w:pPr>
      <w:sdt>
        <w:sdtPr>
          <w:alias w:val="Title"/>
          <w:id w:val="20917272"/>
          <w:placeholder>
            <w:docPart w:val="30047C852A4D48348063FECE7A92E521"/>
          </w:placeholder>
          <w:dataBinding w:prefixMappings="xmlns:ns0='http://purl.org/dc/elements/1.1/' xmlns:ns1='http://schemas.openxmlformats.org/package/2006/metadata/core-properties' " w:xpath="/ns1:coreProperties[1]/ns0:title[1]" w:storeItemID="{6C3C8BC8-F283-45AE-878A-BAB7291924A1}"/>
          <w:text/>
        </w:sdtPr>
        <w:sdtEndPr/>
        <w:sdtContent>
          <w:r w:rsidR="00A3006E" w:rsidRPr="00A3006E">
            <w:t xml:space="preserve">ESD 4.10 Exported Project Porting Guide for STM32L4 Discovery Board And </w:t>
          </w:r>
          <w:proofErr w:type="spellStart"/>
          <w:r w:rsidR="00A3006E" w:rsidRPr="00A3006E">
            <w:t>FreeRTOS</w:t>
          </w:r>
          <w:proofErr w:type="spellEnd"/>
        </w:sdtContent>
      </w:sdt>
    </w:p>
    <w:p w14:paraId="012C440B" w14:textId="77777777" w:rsidR="005C31DD" w:rsidRDefault="005C31DD" w:rsidP="000163DA">
      <w:pPr>
        <w:pStyle w:val="ClearanceApproval"/>
        <w:rPr>
          <w:rFonts w:ascii="Verdana" w:hAnsi="Verdana"/>
          <w:sz w:val="18"/>
          <w:szCs w:val="18"/>
        </w:rPr>
      </w:pPr>
    </w:p>
    <w:p w14:paraId="1A3B181D" w14:textId="67100786" w:rsidR="005C31DD" w:rsidRPr="006C2C0B" w:rsidRDefault="00D020D5" w:rsidP="005C31DD">
      <w:pPr>
        <w:jc w:val="center"/>
        <w:rPr>
          <w:rStyle w:val="Strong"/>
        </w:rPr>
      </w:pPr>
      <w:r>
        <w:rPr>
          <w:rStyle w:val="Strong"/>
        </w:rPr>
        <w:fldChar w:fldCharType="begin"/>
      </w:r>
      <w:r>
        <w:rPr>
          <w:rStyle w:val="Strong"/>
        </w:rPr>
        <w:instrText xml:space="preserve"> DOCPROPERTY  Version  \* MERGEFORMAT </w:instrText>
      </w:r>
      <w:r>
        <w:rPr>
          <w:rStyle w:val="Strong"/>
        </w:rPr>
        <w:fldChar w:fldCharType="separate"/>
      </w:r>
      <w:ins w:id="6" w:author="Gordon McNab (BRT-UK)" w:date="2022-07-27T11:52:00Z">
        <w:r w:rsidR="0071750D">
          <w:rPr>
            <w:rStyle w:val="Strong"/>
          </w:rPr>
          <w:t>Version 0.2</w:t>
        </w:r>
      </w:ins>
      <w:del w:id="7" w:author="Gordon McNab (BRT-UK)" w:date="2022-07-27T11:52:00Z">
        <w:r w:rsidR="0071750D" w:rsidDel="0071750D">
          <w:rPr>
            <w:rStyle w:val="Strong"/>
          </w:rPr>
          <w:delText>Version 0.1</w:delText>
        </w:r>
      </w:del>
      <w:r>
        <w:rPr>
          <w:rStyle w:val="Strong"/>
        </w:rPr>
        <w:fldChar w:fldCharType="end"/>
      </w:r>
    </w:p>
    <w:p w14:paraId="6818DA43" w14:textId="77777777" w:rsidR="005C31DD" w:rsidRPr="006C2C0B" w:rsidRDefault="005C31DD" w:rsidP="005C31DD">
      <w:pPr>
        <w:jc w:val="center"/>
        <w:rPr>
          <w:rStyle w:val="Strong"/>
        </w:rPr>
      </w:pPr>
    </w:p>
    <w:p w14:paraId="1C7A3DDB" w14:textId="657298C7" w:rsidR="005C31DD" w:rsidRPr="009F5924" w:rsidRDefault="005C31DD" w:rsidP="005C31DD">
      <w:pPr>
        <w:jc w:val="center"/>
        <w:rPr>
          <w:rStyle w:val="Strong"/>
          <w:lang w:eastAsia="zh-TW"/>
        </w:rPr>
      </w:pPr>
      <w:r w:rsidRPr="006C2C0B">
        <w:rPr>
          <w:rStyle w:val="Strong"/>
        </w:rPr>
        <w:t xml:space="preserve">Issue Date:  </w:t>
      </w:r>
      <w:r w:rsidR="004D398B">
        <w:fldChar w:fldCharType="begin"/>
      </w:r>
      <w:r w:rsidR="004D398B">
        <w:instrText xml:space="preserve"> SAVEDATE  \@ "yyyy-MM-dd"  \* MERGEFORMAT </w:instrText>
      </w:r>
      <w:r w:rsidR="004D398B">
        <w:fldChar w:fldCharType="separate"/>
      </w:r>
      <w:ins w:id="8" w:author="Gordon McNab (BRT-UK)" w:date="2022-07-27T11:51:00Z">
        <w:r w:rsidR="0071750D">
          <w:rPr>
            <w:noProof/>
          </w:rPr>
          <w:t>2022-07-25</w:t>
        </w:r>
      </w:ins>
      <w:del w:id="9" w:author="Gordon McNab (BRT-UK)" w:date="2022-07-21T12:17:00Z">
        <w:r w:rsidR="00B8699A" w:rsidDel="00F035F2">
          <w:rPr>
            <w:noProof/>
          </w:rPr>
          <w:delText>2020-12-08</w:delText>
        </w:r>
      </w:del>
      <w:r w:rsidR="004D398B">
        <w:fldChar w:fldCharType="end"/>
      </w:r>
    </w:p>
    <w:p w14:paraId="0B4C05DA" w14:textId="77777777" w:rsidR="004B209A" w:rsidRPr="00D47F57" w:rsidRDefault="004B209A" w:rsidP="004B209A">
      <w:pPr>
        <w:pStyle w:val="ClearanceApproval"/>
        <w:rPr>
          <w:rFonts w:ascii="Verdana" w:hAnsi="Verdana"/>
          <w:sz w:val="24"/>
        </w:rPr>
      </w:pPr>
    </w:p>
    <w:p w14:paraId="7E8925ED" w14:textId="77777777" w:rsidR="004B209A" w:rsidRPr="00D47F57" w:rsidRDefault="004B209A" w:rsidP="004B209A">
      <w:pPr>
        <w:pStyle w:val="ClearanceApproval"/>
        <w:rPr>
          <w:rFonts w:ascii="Verdana" w:hAnsi="Verdana"/>
          <w:sz w:val="24"/>
        </w:rPr>
      </w:pPr>
    </w:p>
    <w:p w14:paraId="6E80FBF7" w14:textId="77777777" w:rsidR="004B209A" w:rsidRPr="00D47F57" w:rsidRDefault="004B209A" w:rsidP="004B209A">
      <w:pPr>
        <w:pStyle w:val="ClearanceApproval"/>
        <w:rPr>
          <w:rFonts w:ascii="Verdana" w:hAnsi="Verdana"/>
          <w:sz w:val="24"/>
        </w:rPr>
      </w:pPr>
    </w:p>
    <w:p w14:paraId="2A1CCFAD" w14:textId="5C1ACB86" w:rsidR="000163DA" w:rsidRPr="00AC6886" w:rsidRDefault="00D020D5" w:rsidP="00AC6886">
      <w:pPr>
        <w:pStyle w:val="ClearanceApproval"/>
        <w:jc w:val="both"/>
        <w:rPr>
          <w:rFonts w:ascii="Verdana" w:hAnsi="Verdana"/>
          <w:b w:val="0"/>
          <w:sz w:val="18"/>
          <w:szCs w:val="18"/>
        </w:rPr>
      </w:pPr>
      <w:r w:rsidRPr="00AC6886">
        <w:rPr>
          <w:rFonts w:ascii="Verdana" w:hAnsi="Verdana"/>
          <w:b w:val="0"/>
          <w:sz w:val="18"/>
          <w:szCs w:val="18"/>
        </w:rPr>
        <w:t xml:space="preserve">This application note is intended as a guide for porting an </w:t>
      </w:r>
      <w:r w:rsidRPr="000E1E4A">
        <w:rPr>
          <w:rFonts w:ascii="Verdana" w:hAnsi="Verdana"/>
          <w:sz w:val="18"/>
          <w:szCs w:val="18"/>
        </w:rPr>
        <w:t>E</w:t>
      </w:r>
      <w:r w:rsidRPr="00AC6886">
        <w:rPr>
          <w:rFonts w:ascii="Verdana" w:hAnsi="Verdana"/>
          <w:b w:val="0"/>
          <w:sz w:val="18"/>
          <w:szCs w:val="18"/>
        </w:rPr>
        <w:t xml:space="preserve">VE </w:t>
      </w:r>
      <w:r w:rsidRPr="000E1E4A">
        <w:rPr>
          <w:rFonts w:ascii="Verdana" w:hAnsi="Verdana"/>
          <w:sz w:val="18"/>
          <w:szCs w:val="18"/>
        </w:rPr>
        <w:t>S</w:t>
      </w:r>
      <w:r w:rsidRPr="00AC6886">
        <w:rPr>
          <w:rFonts w:ascii="Verdana" w:hAnsi="Verdana"/>
          <w:b w:val="0"/>
          <w:sz w:val="18"/>
          <w:szCs w:val="18"/>
        </w:rPr>
        <w:t xml:space="preserve">creen </w:t>
      </w:r>
      <w:r w:rsidRPr="000E1E4A">
        <w:rPr>
          <w:rFonts w:ascii="Verdana" w:hAnsi="Verdana"/>
          <w:sz w:val="18"/>
          <w:szCs w:val="18"/>
        </w:rPr>
        <w:t>D</w:t>
      </w:r>
      <w:r w:rsidRPr="00AC6886">
        <w:rPr>
          <w:rFonts w:ascii="Verdana" w:hAnsi="Verdana"/>
          <w:b w:val="0"/>
          <w:sz w:val="18"/>
          <w:szCs w:val="18"/>
        </w:rPr>
        <w:t>esigner</w:t>
      </w:r>
      <w:r w:rsidR="00AC6886">
        <w:rPr>
          <w:rFonts w:ascii="Verdana" w:hAnsi="Verdana"/>
          <w:b w:val="0"/>
          <w:sz w:val="18"/>
          <w:szCs w:val="18"/>
        </w:rPr>
        <w:t xml:space="preserve"> (</w:t>
      </w:r>
      <w:r w:rsidR="00AC6886" w:rsidRPr="000E1E4A">
        <w:rPr>
          <w:rFonts w:ascii="Verdana" w:hAnsi="Verdana"/>
          <w:sz w:val="18"/>
          <w:szCs w:val="18"/>
        </w:rPr>
        <w:t>ESD</w:t>
      </w:r>
      <w:r w:rsidR="00AC6886">
        <w:rPr>
          <w:rFonts w:ascii="Verdana" w:hAnsi="Verdana"/>
          <w:b w:val="0"/>
          <w:sz w:val="18"/>
          <w:szCs w:val="18"/>
        </w:rPr>
        <w:t>)</w:t>
      </w:r>
      <w:r w:rsidRPr="00AC6886">
        <w:rPr>
          <w:rFonts w:ascii="Verdana" w:hAnsi="Verdana"/>
          <w:b w:val="0"/>
          <w:sz w:val="18"/>
          <w:szCs w:val="18"/>
        </w:rPr>
        <w:t xml:space="preserve"> </w:t>
      </w:r>
      <w:r w:rsidR="008F55D0">
        <w:rPr>
          <w:rFonts w:ascii="Verdana" w:hAnsi="Verdana"/>
          <w:b w:val="0"/>
          <w:sz w:val="18"/>
          <w:szCs w:val="18"/>
        </w:rPr>
        <w:t>4.10</w:t>
      </w:r>
      <w:r w:rsidRPr="00AC6886">
        <w:rPr>
          <w:rFonts w:ascii="Verdana" w:hAnsi="Verdana"/>
          <w:b w:val="0"/>
          <w:sz w:val="18"/>
          <w:szCs w:val="18"/>
        </w:rPr>
        <w:t xml:space="preserve"> exported project to a non-FT9xx based MCU platform. Users are expected to have knowledge of ESD</w:t>
      </w:r>
      <w:r w:rsidR="000E1E4A">
        <w:rPr>
          <w:rFonts w:ascii="Verdana" w:hAnsi="Verdana"/>
          <w:b w:val="0"/>
          <w:sz w:val="18"/>
          <w:szCs w:val="18"/>
        </w:rPr>
        <w:t xml:space="preserve"> </w:t>
      </w:r>
      <w:r w:rsidR="008F55D0">
        <w:rPr>
          <w:rFonts w:ascii="Verdana" w:hAnsi="Verdana"/>
          <w:b w:val="0"/>
          <w:sz w:val="18"/>
          <w:szCs w:val="18"/>
        </w:rPr>
        <w:t>4.10</w:t>
      </w:r>
      <w:r w:rsidRPr="00AC6886">
        <w:rPr>
          <w:rFonts w:ascii="Verdana" w:hAnsi="Verdana"/>
          <w:b w:val="0"/>
          <w:sz w:val="18"/>
          <w:szCs w:val="18"/>
        </w:rPr>
        <w:t xml:space="preserve"> as well as FT81x and STM32L4XX MCU</w:t>
      </w:r>
    </w:p>
    <w:p w14:paraId="2E57F006" w14:textId="77777777" w:rsidR="000163DA" w:rsidRPr="00D47F57" w:rsidRDefault="000163DA" w:rsidP="000163DA">
      <w:pPr>
        <w:pStyle w:val="ClearanceApproval"/>
        <w:rPr>
          <w:rFonts w:ascii="Verdana" w:hAnsi="Verdana"/>
          <w:sz w:val="24"/>
        </w:rPr>
      </w:pPr>
    </w:p>
    <w:p w14:paraId="7E9FD74A" w14:textId="77777777" w:rsidR="000163DA" w:rsidRDefault="000163DA" w:rsidP="000163DA">
      <w:pPr>
        <w:pStyle w:val="ClearanceApproval"/>
        <w:rPr>
          <w:rFonts w:ascii="Verdana" w:hAnsi="Verdana"/>
          <w:sz w:val="24"/>
        </w:rPr>
      </w:pPr>
    </w:p>
    <w:p w14:paraId="1D6981F8" w14:textId="77777777" w:rsidR="00E61DCE" w:rsidRDefault="00E61DCE" w:rsidP="000163DA">
      <w:pPr>
        <w:pStyle w:val="ClearanceApproval"/>
        <w:rPr>
          <w:rFonts w:ascii="Verdana" w:hAnsi="Verdana"/>
          <w:sz w:val="24"/>
        </w:rPr>
      </w:pPr>
    </w:p>
    <w:p w14:paraId="73ABDBAF" w14:textId="77777777" w:rsidR="00E61DCE" w:rsidRDefault="00E61DCE" w:rsidP="000163DA">
      <w:pPr>
        <w:pStyle w:val="ClearanceApproval"/>
        <w:rPr>
          <w:rFonts w:ascii="Verdana" w:hAnsi="Verdana"/>
          <w:sz w:val="24"/>
        </w:rPr>
      </w:pPr>
    </w:p>
    <w:sdt>
      <w:sdtPr>
        <w:rPr>
          <w:rFonts w:ascii="Verdana" w:eastAsiaTheme="minorEastAsia" w:hAnsi="Verdana" w:cstheme="minorBidi"/>
          <w:b w:val="0"/>
          <w:bCs w:val="0"/>
          <w:color w:val="auto"/>
          <w:sz w:val="18"/>
          <w:szCs w:val="22"/>
          <w:lang w:val="en-SG" w:eastAsia="en-SG"/>
        </w:rPr>
        <w:id w:val="-476606938"/>
        <w:docPartObj>
          <w:docPartGallery w:val="Table of Contents"/>
          <w:docPartUnique/>
        </w:docPartObj>
      </w:sdtPr>
      <w:sdtEndPr>
        <w:rPr>
          <w:noProof/>
        </w:rPr>
      </w:sdtEndPr>
      <w:sdtContent>
        <w:p w14:paraId="20449683" w14:textId="77777777" w:rsidR="002531AB" w:rsidRDefault="00BA4288">
          <w:pPr>
            <w:pStyle w:val="TOCHeading"/>
            <w:rPr>
              <w:rFonts w:ascii="Verdana" w:hAnsi="Verdana"/>
              <w:color w:val="auto"/>
              <w:u w:val="single"/>
            </w:rPr>
          </w:pPr>
          <w:r w:rsidRPr="00F51F2B">
            <w:rPr>
              <w:rFonts w:ascii="Verdana" w:hAnsi="Verdana"/>
              <w:color w:val="auto"/>
              <w:u w:val="single"/>
            </w:rPr>
            <w:t>Table o</w:t>
          </w:r>
          <w:r w:rsidR="00C21C34" w:rsidRPr="00F51F2B">
            <w:rPr>
              <w:rFonts w:ascii="Verdana" w:hAnsi="Verdana"/>
              <w:color w:val="auto"/>
              <w:u w:val="single"/>
            </w:rPr>
            <w:t xml:space="preserve">f </w:t>
          </w:r>
          <w:r w:rsidR="002531AB" w:rsidRPr="00F51F2B">
            <w:rPr>
              <w:rFonts w:ascii="Verdana" w:hAnsi="Verdana"/>
              <w:color w:val="auto"/>
              <w:u w:val="single"/>
            </w:rPr>
            <w:t>Contents</w:t>
          </w:r>
        </w:p>
        <w:p w14:paraId="1CFC61F5" w14:textId="77777777" w:rsidR="00E61DCE" w:rsidRPr="00F51F2B" w:rsidRDefault="00E61DCE" w:rsidP="00F51F2B">
          <w:pPr>
            <w:rPr>
              <w:lang w:val="en-US" w:eastAsia="en-US"/>
            </w:rPr>
          </w:pPr>
        </w:p>
        <w:p w14:paraId="53114714" w14:textId="6DCF8C96" w:rsidR="0071750D" w:rsidRDefault="00CC6844" w:rsidP="0071750D">
          <w:pPr>
            <w:pStyle w:val="TOC1"/>
            <w:rPr>
              <w:ins w:id="10" w:author="Gordon McNab (BRT-UK)" w:date="2022-07-27T12:05:00Z"/>
              <w:rFonts w:asciiTheme="minorHAnsi" w:hAnsiTheme="minorHAnsi"/>
              <w:noProof/>
              <w:sz w:val="22"/>
              <w:lang w:val="en-GB" w:eastAsia="en-GB"/>
            </w:rPr>
            <w:pPrChange w:id="11" w:author="Gordon McNab (BRT-UK)" w:date="2022-07-27T12:05:00Z">
              <w:pPr>
                <w:pStyle w:val="TOC1"/>
                <w:tabs>
                  <w:tab w:val="left" w:pos="440"/>
                </w:tabs>
              </w:pPr>
            </w:pPrChange>
          </w:pPr>
          <w:r>
            <w:rPr>
              <w:bCs/>
              <w:noProof/>
            </w:rPr>
            <w:fldChar w:fldCharType="begin"/>
          </w:r>
          <w:r>
            <w:rPr>
              <w:bCs/>
              <w:noProof/>
            </w:rPr>
            <w:instrText xml:space="preserve"> TOC \o "1-3" \h \z \u </w:instrText>
          </w:r>
          <w:r>
            <w:rPr>
              <w:bCs/>
              <w:noProof/>
            </w:rPr>
            <w:fldChar w:fldCharType="separate"/>
          </w:r>
          <w:ins w:id="12" w:author="Gordon McNab (BRT-UK)" w:date="2022-07-27T12:05:00Z">
            <w:r w:rsidR="0071750D" w:rsidRPr="00EA1945">
              <w:rPr>
                <w:rStyle w:val="Hyperlink"/>
                <w:noProof/>
              </w:rPr>
              <w:fldChar w:fldCharType="begin"/>
            </w:r>
            <w:r w:rsidR="0071750D" w:rsidRPr="00EA1945">
              <w:rPr>
                <w:rStyle w:val="Hyperlink"/>
                <w:noProof/>
              </w:rPr>
              <w:instrText xml:space="preserve"> </w:instrText>
            </w:r>
            <w:r w:rsidR="0071750D">
              <w:rPr>
                <w:noProof/>
              </w:rPr>
              <w:instrText>HYPERLINK \l "_Toc109815940"</w:instrText>
            </w:r>
            <w:r w:rsidR="0071750D" w:rsidRPr="00EA1945">
              <w:rPr>
                <w:rStyle w:val="Hyperlink"/>
                <w:noProof/>
              </w:rPr>
              <w:instrText xml:space="preserve"> </w:instrText>
            </w:r>
            <w:r w:rsidR="0071750D" w:rsidRPr="00EA1945">
              <w:rPr>
                <w:rStyle w:val="Hyperlink"/>
                <w:noProof/>
              </w:rPr>
            </w:r>
            <w:r w:rsidR="0071750D" w:rsidRPr="00EA1945">
              <w:rPr>
                <w:rStyle w:val="Hyperlink"/>
                <w:noProof/>
              </w:rPr>
              <w:fldChar w:fldCharType="separate"/>
            </w:r>
            <w:r w:rsidR="0071750D" w:rsidRPr="00EA1945">
              <w:rPr>
                <w:rStyle w:val="Hyperlink"/>
                <w:noProof/>
              </w:rPr>
              <w:t>1</w:t>
            </w:r>
            <w:r w:rsidR="0071750D">
              <w:rPr>
                <w:rFonts w:asciiTheme="minorHAnsi" w:hAnsiTheme="minorHAnsi"/>
                <w:noProof/>
                <w:sz w:val="22"/>
                <w:lang w:val="en-GB" w:eastAsia="en-GB"/>
              </w:rPr>
              <w:tab/>
            </w:r>
            <w:r w:rsidR="0071750D" w:rsidRPr="00EA1945">
              <w:rPr>
                <w:rStyle w:val="Hyperlink"/>
                <w:noProof/>
              </w:rPr>
              <w:t>Introduction</w:t>
            </w:r>
            <w:r w:rsidR="0071750D">
              <w:rPr>
                <w:noProof/>
                <w:webHidden/>
              </w:rPr>
              <w:tab/>
            </w:r>
            <w:r w:rsidR="0071750D">
              <w:rPr>
                <w:noProof/>
                <w:webHidden/>
              </w:rPr>
              <w:fldChar w:fldCharType="begin"/>
            </w:r>
            <w:r w:rsidR="0071750D">
              <w:rPr>
                <w:noProof/>
                <w:webHidden/>
              </w:rPr>
              <w:instrText xml:space="preserve"> PAGEREF _Toc109815940 \h </w:instrText>
            </w:r>
            <w:r w:rsidR="0071750D">
              <w:rPr>
                <w:noProof/>
                <w:webHidden/>
              </w:rPr>
            </w:r>
          </w:ins>
          <w:r w:rsidR="0071750D">
            <w:rPr>
              <w:noProof/>
              <w:webHidden/>
            </w:rPr>
            <w:fldChar w:fldCharType="separate"/>
          </w:r>
          <w:ins w:id="13" w:author="Gordon McNab (BRT-UK)" w:date="2022-07-27T12:05:00Z">
            <w:r w:rsidR="0071750D">
              <w:rPr>
                <w:noProof/>
                <w:webHidden/>
              </w:rPr>
              <w:t>4</w:t>
            </w:r>
            <w:r w:rsidR="0071750D">
              <w:rPr>
                <w:noProof/>
                <w:webHidden/>
              </w:rPr>
              <w:fldChar w:fldCharType="end"/>
            </w:r>
            <w:r w:rsidR="0071750D" w:rsidRPr="00EA1945">
              <w:rPr>
                <w:rStyle w:val="Hyperlink"/>
                <w:noProof/>
              </w:rPr>
              <w:fldChar w:fldCharType="end"/>
            </w:r>
          </w:ins>
        </w:p>
        <w:p w14:paraId="58E09BDD" w14:textId="1F8392EA" w:rsidR="0071750D" w:rsidRDefault="0071750D">
          <w:pPr>
            <w:pStyle w:val="TOC2"/>
            <w:tabs>
              <w:tab w:val="left" w:pos="880"/>
              <w:tab w:val="right" w:leader="dot" w:pos="9016"/>
            </w:tabs>
            <w:rPr>
              <w:ins w:id="14" w:author="Gordon McNab (BRT-UK)" w:date="2022-07-27T12:05:00Z"/>
              <w:rFonts w:asciiTheme="minorHAnsi" w:hAnsiTheme="minorHAnsi"/>
              <w:b w:val="0"/>
              <w:noProof/>
              <w:sz w:val="22"/>
              <w:lang w:val="en-GB" w:eastAsia="en-GB"/>
            </w:rPr>
          </w:pPr>
          <w:ins w:id="15"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"_Toc109815942"</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1.1</w:t>
            </w:r>
            <w:r>
              <w:rPr>
                <w:rFonts w:asciiTheme="minorHAnsi" w:hAnsiTheme="minorHAnsi"/>
                <w:b w:val="0"/>
                <w:noProof/>
                <w:sz w:val="22"/>
                <w:lang w:val="en-GB" w:eastAsia="en-GB"/>
              </w:rPr>
              <w:tab/>
            </w:r>
            <w:r w:rsidRPr="00EA1945">
              <w:rPr>
                <w:rStyle w:val="Hyperlink"/>
                <w:noProof/>
              </w:rPr>
              <w:t>Overview</w:t>
            </w:r>
            <w:r>
              <w:rPr>
                <w:noProof/>
                <w:webHidden/>
              </w:rPr>
              <w:tab/>
            </w:r>
            <w:r>
              <w:rPr>
                <w:noProof/>
                <w:webHidden/>
              </w:rPr>
              <w:fldChar w:fldCharType="begin"/>
            </w:r>
            <w:r>
              <w:rPr>
                <w:noProof/>
                <w:webHidden/>
              </w:rPr>
              <w:instrText xml:space="preserve"> PAGEREF _Toc109815942 \h </w:instrText>
            </w:r>
            <w:r>
              <w:rPr>
                <w:noProof/>
                <w:webHidden/>
              </w:rPr>
            </w:r>
          </w:ins>
          <w:r>
            <w:rPr>
              <w:noProof/>
              <w:webHidden/>
            </w:rPr>
            <w:fldChar w:fldCharType="separate"/>
          </w:r>
          <w:ins w:id="16" w:author="Gordon McNab (BRT-UK)" w:date="2022-07-27T12:05:00Z">
            <w:r>
              <w:rPr>
                <w:noProof/>
                <w:webHidden/>
              </w:rPr>
              <w:t>4</w:t>
            </w:r>
            <w:r>
              <w:rPr>
                <w:noProof/>
                <w:webHidden/>
              </w:rPr>
              <w:fldChar w:fldCharType="end"/>
            </w:r>
            <w:r w:rsidRPr="00EA1945">
              <w:rPr>
                <w:rStyle w:val="Hyperlink"/>
                <w:noProof/>
              </w:rPr>
              <w:fldChar w:fldCharType="end"/>
            </w:r>
          </w:ins>
        </w:p>
        <w:p w14:paraId="3BC83FB5" w14:textId="669CE3AF" w:rsidR="0071750D" w:rsidRDefault="0071750D">
          <w:pPr>
            <w:pStyle w:val="TOC2"/>
            <w:tabs>
              <w:tab w:val="left" w:pos="880"/>
              <w:tab w:val="right" w:leader="dot" w:pos="9016"/>
            </w:tabs>
            <w:rPr>
              <w:ins w:id="17" w:author="Gordon McNab (BRT-UK)" w:date="2022-07-27T12:05:00Z"/>
              <w:rFonts w:asciiTheme="minorHAnsi" w:hAnsiTheme="minorHAnsi"/>
              <w:b w:val="0"/>
              <w:noProof/>
              <w:sz w:val="22"/>
              <w:lang w:val="en-GB" w:eastAsia="en-GB"/>
            </w:rPr>
          </w:pPr>
          <w:ins w:id="18"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"_Toc109815943"</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1.2</w:t>
            </w:r>
            <w:r>
              <w:rPr>
                <w:rFonts w:asciiTheme="minorHAnsi" w:hAnsiTheme="minorHAnsi"/>
                <w:b w:val="0"/>
                <w:noProof/>
                <w:sz w:val="22"/>
                <w:lang w:val="en-GB" w:eastAsia="en-GB"/>
              </w:rPr>
              <w:tab/>
            </w:r>
            <w:r w:rsidRPr="00EA1945">
              <w:rPr>
                <w:rStyle w:val="Hyperlink"/>
                <w:noProof/>
              </w:rPr>
              <w:t>Scope</w:t>
            </w:r>
            <w:r>
              <w:rPr>
                <w:noProof/>
                <w:webHidden/>
              </w:rPr>
              <w:tab/>
            </w:r>
            <w:r>
              <w:rPr>
                <w:noProof/>
                <w:webHidden/>
              </w:rPr>
              <w:fldChar w:fldCharType="begin"/>
            </w:r>
            <w:r>
              <w:rPr>
                <w:noProof/>
                <w:webHidden/>
              </w:rPr>
              <w:instrText xml:space="preserve"> PAGEREF _Toc109815943 \h </w:instrText>
            </w:r>
            <w:r>
              <w:rPr>
                <w:noProof/>
                <w:webHidden/>
              </w:rPr>
            </w:r>
          </w:ins>
          <w:r>
            <w:rPr>
              <w:noProof/>
              <w:webHidden/>
            </w:rPr>
            <w:fldChar w:fldCharType="separate"/>
          </w:r>
          <w:ins w:id="19" w:author="Gordon McNab (BRT-UK)" w:date="2022-07-27T12:05:00Z">
            <w:r>
              <w:rPr>
                <w:noProof/>
                <w:webHidden/>
              </w:rPr>
              <w:t>4</w:t>
            </w:r>
            <w:r>
              <w:rPr>
                <w:noProof/>
                <w:webHidden/>
              </w:rPr>
              <w:fldChar w:fldCharType="end"/>
            </w:r>
            <w:r w:rsidRPr="00EA1945">
              <w:rPr>
                <w:rStyle w:val="Hyperlink"/>
                <w:noProof/>
              </w:rPr>
              <w:fldChar w:fldCharType="end"/>
            </w:r>
          </w:ins>
        </w:p>
        <w:p w14:paraId="0C40D51B" w14:textId="0A6F4D72" w:rsidR="0071750D" w:rsidRDefault="0071750D" w:rsidP="0071750D">
          <w:pPr>
            <w:pStyle w:val="TOC1"/>
            <w:rPr>
              <w:ins w:id="20" w:author="Gordon McNab (BRT-UK)" w:date="2022-07-27T12:05:00Z"/>
              <w:rFonts w:asciiTheme="minorHAnsi" w:hAnsiTheme="minorHAnsi"/>
              <w:noProof/>
              <w:sz w:val="22"/>
              <w:lang w:val="en-GB" w:eastAsia="en-GB"/>
            </w:rPr>
            <w:pPrChange w:id="21" w:author="Gordon McNab (BRT-UK)" w:date="2022-07-27T12:05:00Z">
              <w:pPr>
                <w:pStyle w:val="TOC1"/>
                <w:tabs>
                  <w:tab w:val="left" w:pos="440"/>
                </w:tabs>
              </w:pPr>
            </w:pPrChange>
          </w:pPr>
          <w:ins w:id="22"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"_Toc109815944"</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2</w:t>
            </w:r>
            <w:r>
              <w:rPr>
                <w:rFonts w:asciiTheme="minorHAnsi" w:hAnsiTheme="minorHAnsi"/>
                <w:noProof/>
                <w:sz w:val="22"/>
                <w:lang w:val="en-GB" w:eastAsia="en-GB"/>
              </w:rPr>
              <w:tab/>
            </w:r>
            <w:r w:rsidRPr="00EA1945">
              <w:rPr>
                <w:rStyle w:val="Hyperlink"/>
                <w:noProof/>
              </w:rPr>
              <w:t>ESD 4.15 Exported Project – Introduction</w:t>
            </w:r>
            <w:r>
              <w:rPr>
                <w:noProof/>
                <w:webHidden/>
              </w:rPr>
              <w:tab/>
            </w:r>
            <w:r>
              <w:rPr>
                <w:noProof/>
                <w:webHidden/>
              </w:rPr>
              <w:fldChar w:fldCharType="begin"/>
            </w:r>
            <w:r>
              <w:rPr>
                <w:noProof/>
                <w:webHidden/>
              </w:rPr>
              <w:instrText xml:space="preserve"> PAGEREF _Toc109815944 \h </w:instrText>
            </w:r>
            <w:r>
              <w:rPr>
                <w:noProof/>
                <w:webHidden/>
              </w:rPr>
            </w:r>
          </w:ins>
          <w:r>
            <w:rPr>
              <w:noProof/>
              <w:webHidden/>
            </w:rPr>
            <w:fldChar w:fldCharType="separate"/>
          </w:r>
          <w:ins w:id="23" w:author="Gordon McNab (BRT-UK)" w:date="2022-07-27T12:05:00Z">
            <w:r>
              <w:rPr>
                <w:noProof/>
                <w:webHidden/>
              </w:rPr>
              <w:t>5</w:t>
            </w:r>
            <w:r>
              <w:rPr>
                <w:noProof/>
                <w:webHidden/>
              </w:rPr>
              <w:fldChar w:fldCharType="end"/>
            </w:r>
            <w:r w:rsidRPr="00EA1945">
              <w:rPr>
                <w:rStyle w:val="Hyperlink"/>
                <w:noProof/>
              </w:rPr>
              <w:fldChar w:fldCharType="end"/>
            </w:r>
          </w:ins>
        </w:p>
        <w:p w14:paraId="2E3C11D3" w14:textId="31CA6F8B" w:rsidR="0071750D" w:rsidRDefault="0071750D">
          <w:pPr>
            <w:pStyle w:val="TOC2"/>
            <w:tabs>
              <w:tab w:val="left" w:pos="880"/>
              <w:tab w:val="right" w:leader="dot" w:pos="9016"/>
            </w:tabs>
            <w:rPr>
              <w:ins w:id="24" w:author="Gordon McNab (BRT-UK)" w:date="2022-07-27T12:05:00Z"/>
              <w:rFonts w:asciiTheme="minorHAnsi" w:hAnsiTheme="minorHAnsi"/>
              <w:b w:val="0"/>
              <w:noProof/>
              <w:sz w:val="22"/>
              <w:lang w:val="en-GB" w:eastAsia="en-GB"/>
            </w:rPr>
          </w:pPr>
          <w:ins w:id="25"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"_Toc109815946"</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2.1</w:t>
            </w:r>
            <w:r>
              <w:rPr>
                <w:rFonts w:asciiTheme="minorHAnsi" w:hAnsiTheme="minorHAnsi"/>
                <w:b w:val="0"/>
                <w:noProof/>
                <w:sz w:val="22"/>
                <w:lang w:val="en-GB" w:eastAsia="en-GB"/>
              </w:rPr>
              <w:tab/>
            </w:r>
            <w:r w:rsidRPr="00EA1945">
              <w:rPr>
                <w:rStyle w:val="Hyperlink"/>
                <w:noProof/>
              </w:rPr>
              <w:t>Opening the Example Project</w:t>
            </w:r>
            <w:r>
              <w:rPr>
                <w:noProof/>
                <w:webHidden/>
              </w:rPr>
              <w:tab/>
            </w:r>
            <w:r>
              <w:rPr>
                <w:noProof/>
                <w:webHidden/>
              </w:rPr>
              <w:fldChar w:fldCharType="begin"/>
            </w:r>
            <w:r>
              <w:rPr>
                <w:noProof/>
                <w:webHidden/>
              </w:rPr>
              <w:instrText xml:space="preserve"> PAGEREF _Toc109815946 \h </w:instrText>
            </w:r>
            <w:r>
              <w:rPr>
                <w:noProof/>
                <w:webHidden/>
              </w:rPr>
            </w:r>
          </w:ins>
          <w:r>
            <w:rPr>
              <w:noProof/>
              <w:webHidden/>
            </w:rPr>
            <w:fldChar w:fldCharType="separate"/>
          </w:r>
          <w:ins w:id="26" w:author="Gordon McNab (BRT-UK)" w:date="2022-07-27T12:05:00Z">
            <w:r>
              <w:rPr>
                <w:noProof/>
                <w:webHidden/>
              </w:rPr>
              <w:t>5</w:t>
            </w:r>
            <w:r>
              <w:rPr>
                <w:noProof/>
                <w:webHidden/>
              </w:rPr>
              <w:fldChar w:fldCharType="end"/>
            </w:r>
            <w:r w:rsidRPr="00EA1945">
              <w:rPr>
                <w:rStyle w:val="Hyperlink"/>
                <w:noProof/>
              </w:rPr>
              <w:fldChar w:fldCharType="end"/>
            </w:r>
          </w:ins>
        </w:p>
        <w:p w14:paraId="51849B27" w14:textId="51702489" w:rsidR="0071750D" w:rsidRDefault="0071750D">
          <w:pPr>
            <w:pStyle w:val="TOC2"/>
            <w:tabs>
              <w:tab w:val="left" w:pos="880"/>
              <w:tab w:val="right" w:leader="dot" w:pos="9016"/>
            </w:tabs>
            <w:rPr>
              <w:ins w:id="27" w:author="Gordon McNab (BRT-UK)" w:date="2022-07-27T12:05:00Z"/>
              <w:rFonts w:asciiTheme="minorHAnsi" w:hAnsiTheme="minorHAnsi"/>
              <w:b w:val="0"/>
              <w:noProof/>
              <w:sz w:val="22"/>
              <w:lang w:val="en-GB" w:eastAsia="en-GB"/>
            </w:rPr>
          </w:pPr>
          <w:ins w:id="28"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"_Toc109815947"</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2.2</w:t>
            </w:r>
            <w:r>
              <w:rPr>
                <w:rFonts w:asciiTheme="minorHAnsi" w:hAnsiTheme="minorHAnsi"/>
                <w:b w:val="0"/>
                <w:noProof/>
                <w:sz w:val="22"/>
                <w:lang w:val="en-GB" w:eastAsia="en-GB"/>
              </w:rPr>
              <w:tab/>
            </w:r>
            <w:r w:rsidRPr="00EA1945">
              <w:rPr>
                <w:rStyle w:val="Hyperlink"/>
                <w:noProof/>
              </w:rPr>
              <w:t>Exporting the Example Project</w:t>
            </w:r>
            <w:r>
              <w:rPr>
                <w:noProof/>
                <w:webHidden/>
              </w:rPr>
              <w:tab/>
            </w:r>
            <w:r>
              <w:rPr>
                <w:noProof/>
                <w:webHidden/>
              </w:rPr>
              <w:fldChar w:fldCharType="begin"/>
            </w:r>
            <w:r>
              <w:rPr>
                <w:noProof/>
                <w:webHidden/>
              </w:rPr>
              <w:instrText xml:space="preserve"> PAGEREF _Toc109815947 \h </w:instrText>
            </w:r>
            <w:r>
              <w:rPr>
                <w:noProof/>
                <w:webHidden/>
              </w:rPr>
            </w:r>
          </w:ins>
          <w:r>
            <w:rPr>
              <w:noProof/>
              <w:webHidden/>
            </w:rPr>
            <w:fldChar w:fldCharType="separate"/>
          </w:r>
          <w:ins w:id="29" w:author="Gordon McNab (BRT-UK)" w:date="2022-07-27T12:05:00Z">
            <w:r>
              <w:rPr>
                <w:noProof/>
                <w:webHidden/>
              </w:rPr>
              <w:t>5</w:t>
            </w:r>
            <w:r>
              <w:rPr>
                <w:noProof/>
                <w:webHidden/>
              </w:rPr>
              <w:fldChar w:fldCharType="end"/>
            </w:r>
            <w:r w:rsidRPr="00EA1945">
              <w:rPr>
                <w:rStyle w:val="Hyperlink"/>
                <w:noProof/>
              </w:rPr>
              <w:fldChar w:fldCharType="end"/>
            </w:r>
          </w:ins>
        </w:p>
        <w:p w14:paraId="6740F64A" w14:textId="04EB5516" w:rsidR="0071750D" w:rsidRDefault="0071750D" w:rsidP="0071750D">
          <w:pPr>
            <w:pStyle w:val="TOC1"/>
            <w:rPr>
              <w:ins w:id="30" w:author="Gordon McNab (BRT-UK)" w:date="2022-07-27T12:05:00Z"/>
              <w:rFonts w:asciiTheme="minorHAnsi" w:hAnsiTheme="minorHAnsi"/>
              <w:noProof/>
              <w:sz w:val="22"/>
              <w:lang w:val="en-GB" w:eastAsia="en-GB"/>
            </w:rPr>
            <w:pPrChange w:id="31" w:author="Gordon McNab (BRT-UK)" w:date="2022-07-27T12:05:00Z">
              <w:pPr>
                <w:pStyle w:val="TOC1"/>
                <w:tabs>
                  <w:tab w:val="left" w:pos="440"/>
                </w:tabs>
              </w:pPr>
            </w:pPrChange>
          </w:pPr>
          <w:ins w:id="32"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"_Toc109815948"</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3</w:t>
            </w:r>
            <w:r>
              <w:rPr>
                <w:rFonts w:asciiTheme="minorHAnsi" w:hAnsiTheme="minorHAnsi"/>
                <w:noProof/>
                <w:sz w:val="22"/>
                <w:lang w:val="en-GB" w:eastAsia="en-GB"/>
              </w:rPr>
              <w:tab/>
            </w:r>
            <w:r w:rsidRPr="00EA1945">
              <w:rPr>
                <w:rStyle w:val="Hyperlink"/>
                <w:noProof/>
              </w:rPr>
              <w:t>Porting principles</w:t>
            </w:r>
            <w:r>
              <w:rPr>
                <w:noProof/>
                <w:webHidden/>
              </w:rPr>
              <w:tab/>
            </w:r>
            <w:r>
              <w:rPr>
                <w:noProof/>
                <w:webHidden/>
              </w:rPr>
              <w:fldChar w:fldCharType="begin"/>
            </w:r>
            <w:r>
              <w:rPr>
                <w:noProof/>
                <w:webHidden/>
              </w:rPr>
              <w:instrText xml:space="preserve"> PAGEREF _Toc109815948 \h </w:instrText>
            </w:r>
            <w:r>
              <w:rPr>
                <w:noProof/>
                <w:webHidden/>
              </w:rPr>
            </w:r>
          </w:ins>
          <w:r>
            <w:rPr>
              <w:noProof/>
              <w:webHidden/>
            </w:rPr>
            <w:fldChar w:fldCharType="separate"/>
          </w:r>
          <w:ins w:id="33" w:author="Gordon McNab (BRT-UK)" w:date="2022-07-27T12:05:00Z">
            <w:r>
              <w:rPr>
                <w:noProof/>
                <w:webHidden/>
              </w:rPr>
              <w:t>7</w:t>
            </w:r>
            <w:r>
              <w:rPr>
                <w:noProof/>
                <w:webHidden/>
              </w:rPr>
              <w:fldChar w:fldCharType="end"/>
            </w:r>
            <w:r w:rsidRPr="00EA1945">
              <w:rPr>
                <w:rStyle w:val="Hyperlink"/>
                <w:noProof/>
              </w:rPr>
              <w:fldChar w:fldCharType="end"/>
            </w:r>
          </w:ins>
        </w:p>
        <w:p w14:paraId="42356DE4" w14:textId="5474B718" w:rsidR="0071750D" w:rsidRDefault="0071750D">
          <w:pPr>
            <w:pStyle w:val="TOC2"/>
            <w:tabs>
              <w:tab w:val="left" w:pos="880"/>
              <w:tab w:val="right" w:leader="dot" w:pos="9016"/>
            </w:tabs>
            <w:rPr>
              <w:ins w:id="34" w:author="Gordon McNab (BRT-UK)" w:date="2022-07-27T12:05:00Z"/>
              <w:rFonts w:asciiTheme="minorHAnsi" w:hAnsiTheme="minorHAnsi"/>
              <w:b w:val="0"/>
              <w:noProof/>
              <w:sz w:val="22"/>
              <w:lang w:val="en-GB" w:eastAsia="en-GB"/>
            </w:rPr>
          </w:pPr>
          <w:ins w:id="35"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"_Toc109815949"</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3.1</w:t>
            </w:r>
            <w:r>
              <w:rPr>
                <w:rFonts w:asciiTheme="minorHAnsi" w:hAnsiTheme="minorHAnsi"/>
                <w:b w:val="0"/>
                <w:noProof/>
                <w:sz w:val="22"/>
                <w:lang w:val="en-GB" w:eastAsia="en-GB"/>
              </w:rPr>
              <w:tab/>
            </w:r>
            <w:r w:rsidRPr="00EA1945">
              <w:rPr>
                <w:rStyle w:val="Hyperlink"/>
                <w:noProof/>
              </w:rPr>
              <w:t>Hardware</w:t>
            </w:r>
            <w:r>
              <w:rPr>
                <w:noProof/>
                <w:webHidden/>
              </w:rPr>
              <w:tab/>
            </w:r>
            <w:r>
              <w:rPr>
                <w:noProof/>
                <w:webHidden/>
              </w:rPr>
              <w:fldChar w:fldCharType="begin"/>
            </w:r>
            <w:r>
              <w:rPr>
                <w:noProof/>
                <w:webHidden/>
              </w:rPr>
              <w:instrText xml:space="preserve"> PAGEREF _Toc109815949 \h </w:instrText>
            </w:r>
            <w:r>
              <w:rPr>
                <w:noProof/>
                <w:webHidden/>
              </w:rPr>
            </w:r>
          </w:ins>
          <w:r>
            <w:rPr>
              <w:noProof/>
              <w:webHidden/>
            </w:rPr>
            <w:fldChar w:fldCharType="separate"/>
          </w:r>
          <w:ins w:id="36" w:author="Gordon McNab (BRT-UK)" w:date="2022-07-27T12:05:00Z">
            <w:r>
              <w:rPr>
                <w:noProof/>
                <w:webHidden/>
              </w:rPr>
              <w:t>7</w:t>
            </w:r>
            <w:r>
              <w:rPr>
                <w:noProof/>
                <w:webHidden/>
              </w:rPr>
              <w:fldChar w:fldCharType="end"/>
            </w:r>
            <w:r w:rsidRPr="00EA1945">
              <w:rPr>
                <w:rStyle w:val="Hyperlink"/>
                <w:noProof/>
              </w:rPr>
              <w:fldChar w:fldCharType="end"/>
            </w:r>
          </w:ins>
        </w:p>
        <w:p w14:paraId="16C5AB15" w14:textId="65A68E88" w:rsidR="0071750D" w:rsidRDefault="0071750D">
          <w:pPr>
            <w:pStyle w:val="TOC2"/>
            <w:tabs>
              <w:tab w:val="left" w:pos="880"/>
              <w:tab w:val="right" w:leader="dot" w:pos="9016"/>
            </w:tabs>
            <w:rPr>
              <w:ins w:id="37" w:author="Gordon McNab (BRT-UK)" w:date="2022-07-27T12:05:00Z"/>
              <w:rFonts w:asciiTheme="minorHAnsi" w:hAnsiTheme="minorHAnsi"/>
              <w:b w:val="0"/>
              <w:noProof/>
              <w:sz w:val="22"/>
              <w:lang w:val="en-GB" w:eastAsia="en-GB"/>
            </w:rPr>
          </w:pPr>
          <w:ins w:id="38"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"_Toc109815950"</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3.2</w:t>
            </w:r>
            <w:r>
              <w:rPr>
                <w:rFonts w:asciiTheme="minorHAnsi" w:hAnsiTheme="minorHAnsi"/>
                <w:b w:val="0"/>
                <w:noProof/>
                <w:sz w:val="22"/>
                <w:lang w:val="en-GB" w:eastAsia="en-GB"/>
              </w:rPr>
              <w:tab/>
            </w:r>
            <w:r w:rsidRPr="00EA1945">
              <w:rPr>
                <w:rStyle w:val="Hyperlink"/>
                <w:noProof/>
              </w:rPr>
              <w:t>Software</w:t>
            </w:r>
            <w:r>
              <w:rPr>
                <w:noProof/>
                <w:webHidden/>
              </w:rPr>
              <w:tab/>
            </w:r>
            <w:r>
              <w:rPr>
                <w:noProof/>
                <w:webHidden/>
              </w:rPr>
              <w:fldChar w:fldCharType="begin"/>
            </w:r>
            <w:r>
              <w:rPr>
                <w:noProof/>
                <w:webHidden/>
              </w:rPr>
              <w:instrText xml:space="preserve"> PAGEREF _Toc109815950 \h </w:instrText>
            </w:r>
            <w:r>
              <w:rPr>
                <w:noProof/>
                <w:webHidden/>
              </w:rPr>
            </w:r>
          </w:ins>
          <w:r>
            <w:rPr>
              <w:noProof/>
              <w:webHidden/>
            </w:rPr>
            <w:fldChar w:fldCharType="separate"/>
          </w:r>
          <w:ins w:id="39" w:author="Gordon McNab (BRT-UK)" w:date="2022-07-27T12:05:00Z">
            <w:r>
              <w:rPr>
                <w:noProof/>
                <w:webHidden/>
              </w:rPr>
              <w:t>7</w:t>
            </w:r>
            <w:r>
              <w:rPr>
                <w:noProof/>
                <w:webHidden/>
              </w:rPr>
              <w:fldChar w:fldCharType="end"/>
            </w:r>
            <w:r w:rsidRPr="00EA1945">
              <w:rPr>
                <w:rStyle w:val="Hyperlink"/>
                <w:noProof/>
              </w:rPr>
              <w:fldChar w:fldCharType="end"/>
            </w:r>
          </w:ins>
        </w:p>
        <w:p w14:paraId="384103A5" w14:textId="21070736" w:rsidR="0071750D" w:rsidRDefault="0071750D">
          <w:pPr>
            <w:pStyle w:val="TOC3"/>
            <w:rPr>
              <w:ins w:id="40" w:author="Gordon McNab (BRT-UK)" w:date="2022-07-27T12:05:00Z"/>
              <w:rFonts w:asciiTheme="minorHAnsi" w:hAnsiTheme="minorHAnsi"/>
              <w:noProof/>
              <w:sz w:val="22"/>
              <w:lang w:val="en-GB" w:eastAsia="en-GB"/>
            </w:rPr>
          </w:pPr>
          <w:ins w:id="41"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"_Toc109815952"</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3.2.1</w:t>
            </w:r>
            <w:r>
              <w:rPr>
                <w:rFonts w:asciiTheme="minorHAnsi" w:hAnsiTheme="minorHAnsi"/>
                <w:noProof/>
                <w:sz w:val="22"/>
                <w:lang w:val="en-GB" w:eastAsia="en-GB"/>
              </w:rPr>
              <w:tab/>
            </w:r>
            <w:r w:rsidRPr="00EA1945">
              <w:rPr>
                <w:rStyle w:val="Hyperlink"/>
                <w:noProof/>
              </w:rPr>
              <w:t>HAL</w:t>
            </w:r>
            <w:r>
              <w:rPr>
                <w:noProof/>
                <w:webHidden/>
              </w:rPr>
              <w:tab/>
            </w:r>
            <w:r>
              <w:rPr>
                <w:noProof/>
                <w:webHidden/>
              </w:rPr>
              <w:fldChar w:fldCharType="begin"/>
            </w:r>
            <w:r>
              <w:rPr>
                <w:noProof/>
                <w:webHidden/>
              </w:rPr>
              <w:instrText xml:space="preserve"> PAGEREF _Toc109815952 \h </w:instrText>
            </w:r>
            <w:r>
              <w:rPr>
                <w:noProof/>
                <w:webHidden/>
              </w:rPr>
            </w:r>
          </w:ins>
          <w:r>
            <w:rPr>
              <w:noProof/>
              <w:webHidden/>
            </w:rPr>
            <w:fldChar w:fldCharType="separate"/>
          </w:r>
          <w:ins w:id="42" w:author="Gordon McNab (BRT-UK)" w:date="2022-07-27T12:05:00Z">
            <w:r>
              <w:rPr>
                <w:noProof/>
                <w:webHidden/>
              </w:rPr>
              <w:t>7</w:t>
            </w:r>
            <w:r>
              <w:rPr>
                <w:noProof/>
                <w:webHidden/>
              </w:rPr>
              <w:fldChar w:fldCharType="end"/>
            </w:r>
            <w:r w:rsidRPr="00EA1945">
              <w:rPr>
                <w:rStyle w:val="Hyperlink"/>
                <w:noProof/>
              </w:rPr>
              <w:fldChar w:fldCharType="end"/>
            </w:r>
          </w:ins>
        </w:p>
        <w:p w14:paraId="3135A191" w14:textId="62274918" w:rsidR="0071750D" w:rsidRDefault="0071750D">
          <w:pPr>
            <w:pStyle w:val="TOC3"/>
            <w:rPr>
              <w:ins w:id="43" w:author="Gordon McNab (BRT-UK)" w:date="2022-07-27T12:05:00Z"/>
              <w:rFonts w:asciiTheme="minorHAnsi" w:hAnsiTheme="minorHAnsi"/>
              <w:noProof/>
              <w:sz w:val="22"/>
              <w:lang w:val="en-GB" w:eastAsia="en-GB"/>
            </w:rPr>
          </w:pPr>
          <w:ins w:id="44"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"_Toc109815953"</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3.2.2</w:t>
            </w:r>
            <w:r>
              <w:rPr>
                <w:rFonts w:asciiTheme="minorHAnsi" w:hAnsiTheme="minorHAnsi"/>
                <w:noProof/>
                <w:sz w:val="22"/>
                <w:lang w:val="en-GB" w:eastAsia="en-GB"/>
              </w:rPr>
              <w:tab/>
            </w:r>
            <w:r w:rsidRPr="00EA1945">
              <w:rPr>
                <w:rStyle w:val="Hyperlink"/>
                <w:noProof/>
              </w:rPr>
              <w:t>Project Files</w:t>
            </w:r>
            <w:r>
              <w:rPr>
                <w:noProof/>
                <w:webHidden/>
              </w:rPr>
              <w:tab/>
            </w:r>
            <w:r>
              <w:rPr>
                <w:noProof/>
                <w:webHidden/>
              </w:rPr>
              <w:fldChar w:fldCharType="begin"/>
            </w:r>
            <w:r>
              <w:rPr>
                <w:noProof/>
                <w:webHidden/>
              </w:rPr>
              <w:instrText xml:space="preserve"> PAGEREF _Toc109815953 \h </w:instrText>
            </w:r>
            <w:r>
              <w:rPr>
                <w:noProof/>
                <w:webHidden/>
              </w:rPr>
            </w:r>
          </w:ins>
          <w:r>
            <w:rPr>
              <w:noProof/>
              <w:webHidden/>
            </w:rPr>
            <w:fldChar w:fldCharType="separate"/>
          </w:r>
          <w:ins w:id="45" w:author="Gordon McNab (BRT-UK)" w:date="2022-07-27T12:05:00Z">
            <w:r>
              <w:rPr>
                <w:noProof/>
                <w:webHidden/>
              </w:rPr>
              <w:t>7</w:t>
            </w:r>
            <w:r>
              <w:rPr>
                <w:noProof/>
                <w:webHidden/>
              </w:rPr>
              <w:fldChar w:fldCharType="end"/>
            </w:r>
            <w:r w:rsidRPr="00EA1945">
              <w:rPr>
                <w:rStyle w:val="Hyperlink"/>
                <w:noProof/>
              </w:rPr>
              <w:fldChar w:fldCharType="end"/>
            </w:r>
          </w:ins>
        </w:p>
        <w:p w14:paraId="7183FC3C" w14:textId="69B97B23" w:rsidR="0071750D" w:rsidRDefault="0071750D">
          <w:pPr>
            <w:pStyle w:val="TOC3"/>
            <w:rPr>
              <w:ins w:id="46" w:author="Gordon McNab (BRT-UK)" w:date="2022-07-27T12:05:00Z"/>
              <w:rFonts w:asciiTheme="minorHAnsi" w:hAnsiTheme="minorHAnsi"/>
              <w:noProof/>
              <w:sz w:val="22"/>
              <w:lang w:val="en-GB" w:eastAsia="en-GB"/>
            </w:rPr>
          </w:pPr>
          <w:ins w:id="47"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"_Toc109815954"</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3.2.3</w:t>
            </w:r>
            <w:r>
              <w:rPr>
                <w:rFonts w:asciiTheme="minorHAnsi" w:hAnsiTheme="minorHAnsi"/>
                <w:noProof/>
                <w:sz w:val="22"/>
                <w:lang w:val="en-GB" w:eastAsia="en-GB"/>
              </w:rPr>
              <w:tab/>
            </w:r>
            <w:r w:rsidRPr="00EA1945">
              <w:rPr>
                <w:rStyle w:val="Hyperlink"/>
                <w:noProof/>
              </w:rPr>
              <w:t>Linker Script</w:t>
            </w:r>
            <w:r>
              <w:rPr>
                <w:noProof/>
                <w:webHidden/>
              </w:rPr>
              <w:tab/>
            </w:r>
            <w:r>
              <w:rPr>
                <w:noProof/>
                <w:webHidden/>
              </w:rPr>
              <w:fldChar w:fldCharType="begin"/>
            </w:r>
            <w:r>
              <w:rPr>
                <w:noProof/>
                <w:webHidden/>
              </w:rPr>
              <w:instrText xml:space="preserve"> PAGEREF _Toc109815954 \h </w:instrText>
            </w:r>
            <w:r>
              <w:rPr>
                <w:noProof/>
                <w:webHidden/>
              </w:rPr>
            </w:r>
          </w:ins>
          <w:r>
            <w:rPr>
              <w:noProof/>
              <w:webHidden/>
            </w:rPr>
            <w:fldChar w:fldCharType="separate"/>
          </w:r>
          <w:ins w:id="48" w:author="Gordon McNab (BRT-UK)" w:date="2022-07-27T12:05:00Z">
            <w:r>
              <w:rPr>
                <w:noProof/>
                <w:webHidden/>
              </w:rPr>
              <w:t>7</w:t>
            </w:r>
            <w:r>
              <w:rPr>
                <w:noProof/>
                <w:webHidden/>
              </w:rPr>
              <w:fldChar w:fldCharType="end"/>
            </w:r>
            <w:r w:rsidRPr="00EA1945">
              <w:rPr>
                <w:rStyle w:val="Hyperlink"/>
                <w:noProof/>
              </w:rPr>
              <w:fldChar w:fldCharType="end"/>
            </w:r>
          </w:ins>
        </w:p>
        <w:p w14:paraId="6F706B5A" w14:textId="5A1C8895" w:rsidR="0071750D" w:rsidRDefault="0071750D">
          <w:pPr>
            <w:pStyle w:val="TOC3"/>
            <w:rPr>
              <w:ins w:id="49" w:author="Gordon McNab (BRT-UK)" w:date="2022-07-27T12:05:00Z"/>
              <w:rFonts w:asciiTheme="minorHAnsi" w:hAnsiTheme="minorHAnsi"/>
              <w:noProof/>
              <w:sz w:val="22"/>
              <w:lang w:val="en-GB" w:eastAsia="en-GB"/>
            </w:rPr>
          </w:pPr>
          <w:ins w:id="50"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"_Toc109815955"</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3.2.4</w:t>
            </w:r>
            <w:r>
              <w:rPr>
                <w:rFonts w:asciiTheme="minorHAnsi" w:hAnsiTheme="minorHAnsi"/>
                <w:noProof/>
                <w:sz w:val="22"/>
                <w:lang w:val="en-GB" w:eastAsia="en-GB"/>
              </w:rPr>
              <w:tab/>
            </w:r>
            <w:r w:rsidRPr="00EA1945">
              <w:rPr>
                <w:rStyle w:val="Hyperlink"/>
                <w:noProof/>
              </w:rPr>
              <w:t>Exported Code</w:t>
            </w:r>
            <w:r>
              <w:rPr>
                <w:noProof/>
                <w:webHidden/>
              </w:rPr>
              <w:tab/>
            </w:r>
            <w:r>
              <w:rPr>
                <w:noProof/>
                <w:webHidden/>
              </w:rPr>
              <w:fldChar w:fldCharType="begin"/>
            </w:r>
            <w:r>
              <w:rPr>
                <w:noProof/>
                <w:webHidden/>
              </w:rPr>
              <w:instrText xml:space="preserve"> PAGEREF _Toc109815955 \h </w:instrText>
            </w:r>
            <w:r>
              <w:rPr>
                <w:noProof/>
                <w:webHidden/>
              </w:rPr>
            </w:r>
          </w:ins>
          <w:r>
            <w:rPr>
              <w:noProof/>
              <w:webHidden/>
            </w:rPr>
            <w:fldChar w:fldCharType="separate"/>
          </w:r>
          <w:ins w:id="51" w:author="Gordon McNab (BRT-UK)" w:date="2022-07-27T12:05:00Z">
            <w:r>
              <w:rPr>
                <w:noProof/>
                <w:webHidden/>
              </w:rPr>
              <w:t>7</w:t>
            </w:r>
            <w:r>
              <w:rPr>
                <w:noProof/>
                <w:webHidden/>
              </w:rPr>
              <w:fldChar w:fldCharType="end"/>
            </w:r>
            <w:r w:rsidRPr="00EA1945">
              <w:rPr>
                <w:rStyle w:val="Hyperlink"/>
                <w:noProof/>
              </w:rPr>
              <w:fldChar w:fldCharType="end"/>
            </w:r>
          </w:ins>
        </w:p>
        <w:p w14:paraId="46D348B7" w14:textId="78761CC3" w:rsidR="0071750D" w:rsidRDefault="0071750D" w:rsidP="0071750D">
          <w:pPr>
            <w:pStyle w:val="TOC1"/>
            <w:rPr>
              <w:ins w:id="52" w:author="Gordon McNab (BRT-UK)" w:date="2022-07-27T12:05:00Z"/>
              <w:rFonts w:asciiTheme="minorHAnsi" w:hAnsiTheme="minorHAnsi"/>
              <w:noProof/>
              <w:sz w:val="22"/>
              <w:lang w:val="en-GB" w:eastAsia="en-GB"/>
            </w:rPr>
            <w:pPrChange w:id="53" w:author="Gordon McNab (BRT-UK)" w:date="2022-07-27T12:05:00Z">
              <w:pPr>
                <w:pStyle w:val="TOC1"/>
                <w:tabs>
                  <w:tab w:val="left" w:pos="440"/>
                </w:tabs>
              </w:pPr>
            </w:pPrChange>
          </w:pPr>
          <w:ins w:id="54"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"_Toc109815957"</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4</w:t>
            </w:r>
            <w:r>
              <w:rPr>
                <w:rFonts w:asciiTheme="minorHAnsi" w:hAnsiTheme="minorHAnsi"/>
                <w:noProof/>
                <w:sz w:val="22"/>
                <w:lang w:val="en-GB" w:eastAsia="en-GB"/>
              </w:rPr>
              <w:tab/>
            </w:r>
            <w:r w:rsidRPr="00EA1945">
              <w:rPr>
                <w:rStyle w:val="Hyperlink"/>
                <w:noProof/>
              </w:rPr>
              <w:t>Example</w:t>
            </w:r>
            <w:r>
              <w:rPr>
                <w:noProof/>
                <w:webHidden/>
              </w:rPr>
              <w:tab/>
            </w:r>
            <w:r>
              <w:rPr>
                <w:noProof/>
                <w:webHidden/>
              </w:rPr>
              <w:fldChar w:fldCharType="begin"/>
            </w:r>
            <w:r>
              <w:rPr>
                <w:noProof/>
                <w:webHidden/>
              </w:rPr>
              <w:instrText xml:space="preserve"> PAGEREF _Toc109815957 \h </w:instrText>
            </w:r>
            <w:r>
              <w:rPr>
                <w:noProof/>
                <w:webHidden/>
              </w:rPr>
            </w:r>
          </w:ins>
          <w:r>
            <w:rPr>
              <w:noProof/>
              <w:webHidden/>
            </w:rPr>
            <w:fldChar w:fldCharType="separate"/>
          </w:r>
          <w:ins w:id="55" w:author="Gordon McNab (BRT-UK)" w:date="2022-07-27T12:05:00Z">
            <w:r>
              <w:rPr>
                <w:noProof/>
                <w:webHidden/>
              </w:rPr>
              <w:t>8</w:t>
            </w:r>
            <w:r>
              <w:rPr>
                <w:noProof/>
                <w:webHidden/>
              </w:rPr>
              <w:fldChar w:fldCharType="end"/>
            </w:r>
            <w:r w:rsidRPr="00EA1945">
              <w:rPr>
                <w:rStyle w:val="Hyperlink"/>
                <w:noProof/>
              </w:rPr>
              <w:fldChar w:fldCharType="end"/>
            </w:r>
          </w:ins>
        </w:p>
        <w:p w14:paraId="32997969" w14:textId="6931E984" w:rsidR="0071750D" w:rsidRDefault="0071750D">
          <w:pPr>
            <w:pStyle w:val="TOC2"/>
            <w:tabs>
              <w:tab w:val="left" w:pos="880"/>
              <w:tab w:val="right" w:leader="dot" w:pos="9016"/>
            </w:tabs>
            <w:rPr>
              <w:ins w:id="56" w:author="Gordon McNab (BRT-UK)" w:date="2022-07-27T12:05:00Z"/>
              <w:rFonts w:asciiTheme="minorHAnsi" w:hAnsiTheme="minorHAnsi"/>
              <w:b w:val="0"/>
              <w:noProof/>
              <w:sz w:val="22"/>
              <w:lang w:val="en-GB" w:eastAsia="en-GB"/>
            </w:rPr>
          </w:pPr>
          <w:ins w:id="57"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"_Toc109815958"</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4.1</w:t>
            </w:r>
            <w:r>
              <w:rPr>
                <w:rFonts w:asciiTheme="minorHAnsi" w:hAnsiTheme="minorHAnsi"/>
                <w:b w:val="0"/>
                <w:noProof/>
                <w:sz w:val="22"/>
                <w:lang w:val="en-GB" w:eastAsia="en-GB"/>
              </w:rPr>
              <w:tab/>
            </w:r>
            <w:r w:rsidRPr="00EA1945">
              <w:rPr>
                <w:rStyle w:val="Hyperlink"/>
                <w:noProof/>
              </w:rPr>
              <w:t>Hardware Connection</w:t>
            </w:r>
            <w:r>
              <w:rPr>
                <w:noProof/>
                <w:webHidden/>
              </w:rPr>
              <w:tab/>
            </w:r>
            <w:r>
              <w:rPr>
                <w:noProof/>
                <w:webHidden/>
              </w:rPr>
              <w:fldChar w:fldCharType="begin"/>
            </w:r>
            <w:r>
              <w:rPr>
                <w:noProof/>
                <w:webHidden/>
              </w:rPr>
              <w:instrText xml:space="preserve"> PAGEREF _Toc109815958 \h </w:instrText>
            </w:r>
            <w:r>
              <w:rPr>
                <w:noProof/>
                <w:webHidden/>
              </w:rPr>
            </w:r>
          </w:ins>
          <w:r>
            <w:rPr>
              <w:noProof/>
              <w:webHidden/>
            </w:rPr>
            <w:fldChar w:fldCharType="separate"/>
          </w:r>
          <w:ins w:id="58" w:author="Gordon McNab (BRT-UK)" w:date="2022-07-27T12:05:00Z">
            <w:r>
              <w:rPr>
                <w:noProof/>
                <w:webHidden/>
              </w:rPr>
              <w:t>10</w:t>
            </w:r>
            <w:r>
              <w:rPr>
                <w:noProof/>
                <w:webHidden/>
              </w:rPr>
              <w:fldChar w:fldCharType="end"/>
            </w:r>
            <w:r w:rsidRPr="00EA1945">
              <w:rPr>
                <w:rStyle w:val="Hyperlink"/>
                <w:noProof/>
              </w:rPr>
              <w:fldChar w:fldCharType="end"/>
            </w:r>
          </w:ins>
        </w:p>
        <w:p w14:paraId="44D37E52" w14:textId="1ACF557E" w:rsidR="0071750D" w:rsidRDefault="0071750D">
          <w:pPr>
            <w:pStyle w:val="TOC3"/>
            <w:rPr>
              <w:ins w:id="59" w:author="Gordon McNab (BRT-UK)" w:date="2022-07-27T12:05:00Z"/>
              <w:rFonts w:asciiTheme="minorHAnsi" w:hAnsiTheme="minorHAnsi"/>
              <w:noProof/>
              <w:sz w:val="22"/>
              <w:lang w:val="en-GB" w:eastAsia="en-GB"/>
            </w:rPr>
          </w:pPr>
          <w:ins w:id="60"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"_Toc109815959"</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4.1.1</w:t>
            </w:r>
            <w:r>
              <w:rPr>
                <w:rFonts w:asciiTheme="minorHAnsi" w:hAnsiTheme="minorHAnsi"/>
                <w:noProof/>
                <w:sz w:val="22"/>
                <w:lang w:val="en-GB" w:eastAsia="en-GB"/>
              </w:rPr>
              <w:tab/>
            </w:r>
            <w:r w:rsidRPr="00EA1945">
              <w:rPr>
                <w:rStyle w:val="Hyperlink"/>
                <w:noProof/>
              </w:rPr>
              <w:t>Power and Ground Connection</w:t>
            </w:r>
            <w:r>
              <w:rPr>
                <w:noProof/>
                <w:webHidden/>
              </w:rPr>
              <w:tab/>
            </w:r>
            <w:r>
              <w:rPr>
                <w:noProof/>
                <w:webHidden/>
              </w:rPr>
              <w:fldChar w:fldCharType="begin"/>
            </w:r>
            <w:r>
              <w:rPr>
                <w:noProof/>
                <w:webHidden/>
              </w:rPr>
              <w:instrText xml:space="preserve"> PAGEREF _Toc109815959 \h </w:instrText>
            </w:r>
            <w:r>
              <w:rPr>
                <w:noProof/>
                <w:webHidden/>
              </w:rPr>
            </w:r>
          </w:ins>
          <w:r>
            <w:rPr>
              <w:noProof/>
              <w:webHidden/>
            </w:rPr>
            <w:fldChar w:fldCharType="separate"/>
          </w:r>
          <w:ins w:id="61" w:author="Gordon McNab (BRT-UK)" w:date="2022-07-27T12:05:00Z">
            <w:r>
              <w:rPr>
                <w:noProof/>
                <w:webHidden/>
              </w:rPr>
              <w:t>10</w:t>
            </w:r>
            <w:r>
              <w:rPr>
                <w:noProof/>
                <w:webHidden/>
              </w:rPr>
              <w:fldChar w:fldCharType="end"/>
            </w:r>
            <w:r w:rsidRPr="00EA1945">
              <w:rPr>
                <w:rStyle w:val="Hyperlink"/>
                <w:noProof/>
              </w:rPr>
              <w:fldChar w:fldCharType="end"/>
            </w:r>
          </w:ins>
        </w:p>
        <w:p w14:paraId="00A1ED14" w14:textId="3054DA1F" w:rsidR="0071750D" w:rsidRDefault="0071750D">
          <w:pPr>
            <w:pStyle w:val="TOC3"/>
            <w:rPr>
              <w:ins w:id="62" w:author="Gordon McNab (BRT-UK)" w:date="2022-07-27T12:05:00Z"/>
              <w:rFonts w:asciiTheme="minorHAnsi" w:hAnsiTheme="minorHAnsi"/>
              <w:noProof/>
              <w:sz w:val="22"/>
              <w:lang w:val="en-GB" w:eastAsia="en-GB"/>
            </w:rPr>
          </w:pPr>
          <w:ins w:id="63"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"_Toc109815960"</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4.1.2</w:t>
            </w:r>
            <w:r>
              <w:rPr>
                <w:rFonts w:asciiTheme="minorHAnsi" w:hAnsiTheme="minorHAnsi"/>
                <w:noProof/>
                <w:sz w:val="22"/>
                <w:lang w:val="en-GB" w:eastAsia="en-GB"/>
              </w:rPr>
              <w:tab/>
            </w:r>
            <w:r w:rsidRPr="00EA1945">
              <w:rPr>
                <w:rStyle w:val="Hyperlink"/>
                <w:noProof/>
              </w:rPr>
              <w:t>Signal lines Connection</w:t>
            </w:r>
            <w:r>
              <w:rPr>
                <w:noProof/>
                <w:webHidden/>
              </w:rPr>
              <w:tab/>
            </w:r>
            <w:r>
              <w:rPr>
                <w:noProof/>
                <w:webHidden/>
              </w:rPr>
              <w:fldChar w:fldCharType="begin"/>
            </w:r>
            <w:r>
              <w:rPr>
                <w:noProof/>
                <w:webHidden/>
              </w:rPr>
              <w:instrText xml:space="preserve"> PAGEREF _Toc109815960 \h </w:instrText>
            </w:r>
            <w:r>
              <w:rPr>
                <w:noProof/>
                <w:webHidden/>
              </w:rPr>
            </w:r>
          </w:ins>
          <w:r>
            <w:rPr>
              <w:noProof/>
              <w:webHidden/>
            </w:rPr>
            <w:fldChar w:fldCharType="separate"/>
          </w:r>
          <w:ins w:id="64" w:author="Gordon McNab (BRT-UK)" w:date="2022-07-27T12:05:00Z">
            <w:r>
              <w:rPr>
                <w:noProof/>
                <w:webHidden/>
              </w:rPr>
              <w:t>10</w:t>
            </w:r>
            <w:r>
              <w:rPr>
                <w:noProof/>
                <w:webHidden/>
              </w:rPr>
              <w:fldChar w:fldCharType="end"/>
            </w:r>
            <w:r w:rsidRPr="00EA1945">
              <w:rPr>
                <w:rStyle w:val="Hyperlink"/>
                <w:noProof/>
              </w:rPr>
              <w:fldChar w:fldCharType="end"/>
            </w:r>
          </w:ins>
        </w:p>
        <w:p w14:paraId="5F10D136" w14:textId="431F8EED" w:rsidR="0071750D" w:rsidRDefault="0071750D">
          <w:pPr>
            <w:pStyle w:val="TOC2"/>
            <w:tabs>
              <w:tab w:val="left" w:pos="880"/>
              <w:tab w:val="right" w:leader="dot" w:pos="9016"/>
            </w:tabs>
            <w:rPr>
              <w:ins w:id="65" w:author="Gordon McNab (BRT-UK)" w:date="2022-07-27T12:05:00Z"/>
              <w:rFonts w:asciiTheme="minorHAnsi" w:hAnsiTheme="minorHAnsi"/>
              <w:b w:val="0"/>
              <w:noProof/>
              <w:sz w:val="22"/>
              <w:lang w:val="en-GB" w:eastAsia="en-GB"/>
            </w:rPr>
          </w:pPr>
          <w:ins w:id="66"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"_Toc109815961"</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4.2</w:t>
            </w:r>
            <w:r>
              <w:rPr>
                <w:rFonts w:asciiTheme="minorHAnsi" w:hAnsiTheme="minorHAnsi"/>
                <w:b w:val="0"/>
                <w:noProof/>
                <w:sz w:val="22"/>
                <w:lang w:val="en-GB" w:eastAsia="en-GB"/>
              </w:rPr>
              <w:tab/>
            </w:r>
            <w:r w:rsidRPr="00EA1945">
              <w:rPr>
                <w:rStyle w:val="Hyperlink"/>
                <w:noProof/>
              </w:rPr>
              <w:t>Software Setup</w:t>
            </w:r>
            <w:r>
              <w:rPr>
                <w:noProof/>
                <w:webHidden/>
              </w:rPr>
              <w:tab/>
            </w:r>
            <w:r>
              <w:rPr>
                <w:noProof/>
                <w:webHidden/>
              </w:rPr>
              <w:fldChar w:fldCharType="begin"/>
            </w:r>
            <w:r>
              <w:rPr>
                <w:noProof/>
                <w:webHidden/>
              </w:rPr>
              <w:instrText xml:space="preserve"> PAGEREF _Toc109815961 \h </w:instrText>
            </w:r>
            <w:r>
              <w:rPr>
                <w:noProof/>
                <w:webHidden/>
              </w:rPr>
            </w:r>
          </w:ins>
          <w:r>
            <w:rPr>
              <w:noProof/>
              <w:webHidden/>
            </w:rPr>
            <w:fldChar w:fldCharType="separate"/>
          </w:r>
          <w:ins w:id="67" w:author="Gordon McNab (BRT-UK)" w:date="2022-07-27T12:05:00Z">
            <w:r>
              <w:rPr>
                <w:noProof/>
                <w:webHidden/>
              </w:rPr>
              <w:t>10</w:t>
            </w:r>
            <w:r>
              <w:rPr>
                <w:noProof/>
                <w:webHidden/>
              </w:rPr>
              <w:fldChar w:fldCharType="end"/>
            </w:r>
            <w:r w:rsidRPr="00EA1945">
              <w:rPr>
                <w:rStyle w:val="Hyperlink"/>
                <w:noProof/>
              </w:rPr>
              <w:fldChar w:fldCharType="end"/>
            </w:r>
          </w:ins>
        </w:p>
        <w:p w14:paraId="2336E042" w14:textId="188F4DFF" w:rsidR="0071750D" w:rsidRDefault="0071750D">
          <w:pPr>
            <w:pStyle w:val="TOC3"/>
            <w:rPr>
              <w:ins w:id="68" w:author="Gordon McNab (BRT-UK)" w:date="2022-07-27T12:05:00Z"/>
              <w:rFonts w:asciiTheme="minorHAnsi" w:hAnsiTheme="minorHAnsi"/>
              <w:noProof/>
              <w:sz w:val="22"/>
              <w:lang w:val="en-GB" w:eastAsia="en-GB"/>
            </w:rPr>
          </w:pPr>
          <w:ins w:id="69"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"_Toc109815962"</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4.2.1</w:t>
            </w:r>
            <w:r>
              <w:rPr>
                <w:rFonts w:asciiTheme="minorHAnsi" w:hAnsiTheme="minorHAnsi"/>
                <w:noProof/>
                <w:sz w:val="22"/>
                <w:lang w:val="en-GB" w:eastAsia="en-GB"/>
              </w:rPr>
              <w:tab/>
            </w:r>
            <w:r w:rsidRPr="00EA1945">
              <w:rPr>
                <w:rStyle w:val="Hyperlink"/>
                <w:noProof/>
              </w:rPr>
              <w:t>Toolchain and Utilities</w:t>
            </w:r>
            <w:r>
              <w:rPr>
                <w:noProof/>
                <w:webHidden/>
              </w:rPr>
              <w:tab/>
            </w:r>
            <w:r>
              <w:rPr>
                <w:noProof/>
                <w:webHidden/>
              </w:rPr>
              <w:fldChar w:fldCharType="begin"/>
            </w:r>
            <w:r>
              <w:rPr>
                <w:noProof/>
                <w:webHidden/>
              </w:rPr>
              <w:instrText xml:space="preserve"> PAGEREF _Toc109815962 \h </w:instrText>
            </w:r>
            <w:r>
              <w:rPr>
                <w:noProof/>
                <w:webHidden/>
              </w:rPr>
            </w:r>
          </w:ins>
          <w:r>
            <w:rPr>
              <w:noProof/>
              <w:webHidden/>
            </w:rPr>
            <w:fldChar w:fldCharType="separate"/>
          </w:r>
          <w:ins w:id="70" w:author="Gordon McNab (BRT-UK)" w:date="2022-07-27T12:05:00Z">
            <w:r>
              <w:rPr>
                <w:noProof/>
                <w:webHidden/>
              </w:rPr>
              <w:t>10</w:t>
            </w:r>
            <w:r>
              <w:rPr>
                <w:noProof/>
                <w:webHidden/>
              </w:rPr>
              <w:fldChar w:fldCharType="end"/>
            </w:r>
            <w:r w:rsidRPr="00EA1945">
              <w:rPr>
                <w:rStyle w:val="Hyperlink"/>
                <w:noProof/>
              </w:rPr>
              <w:fldChar w:fldCharType="end"/>
            </w:r>
          </w:ins>
        </w:p>
        <w:p w14:paraId="0B46088A" w14:textId="12C2800C" w:rsidR="0071750D" w:rsidRDefault="0071750D">
          <w:pPr>
            <w:pStyle w:val="TOC2"/>
            <w:tabs>
              <w:tab w:val="left" w:pos="880"/>
              <w:tab w:val="right" w:leader="dot" w:pos="9016"/>
            </w:tabs>
            <w:rPr>
              <w:ins w:id="71" w:author="Gordon McNab (BRT-UK)" w:date="2022-07-27T12:05:00Z"/>
              <w:rFonts w:asciiTheme="minorHAnsi" w:hAnsiTheme="minorHAnsi"/>
              <w:b w:val="0"/>
              <w:noProof/>
              <w:sz w:val="22"/>
              <w:lang w:val="en-GB" w:eastAsia="en-GB"/>
            </w:rPr>
          </w:pPr>
          <w:ins w:id="72"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"_Toc109815963"</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4.3</w:t>
            </w:r>
            <w:r>
              <w:rPr>
                <w:rFonts w:asciiTheme="minorHAnsi" w:hAnsiTheme="minorHAnsi"/>
                <w:b w:val="0"/>
                <w:noProof/>
                <w:sz w:val="22"/>
                <w:lang w:val="en-GB" w:eastAsia="en-GB"/>
              </w:rPr>
              <w:tab/>
            </w:r>
            <w:r w:rsidRPr="00EA1945">
              <w:rPr>
                <w:rStyle w:val="Hyperlink"/>
                <w:noProof/>
              </w:rPr>
              <w:t>Project porting procedure</w:t>
            </w:r>
            <w:r>
              <w:rPr>
                <w:noProof/>
                <w:webHidden/>
              </w:rPr>
              <w:tab/>
            </w:r>
            <w:r>
              <w:rPr>
                <w:noProof/>
                <w:webHidden/>
              </w:rPr>
              <w:fldChar w:fldCharType="begin"/>
            </w:r>
            <w:r>
              <w:rPr>
                <w:noProof/>
                <w:webHidden/>
              </w:rPr>
              <w:instrText xml:space="preserve"> PAGEREF _Toc109815963 \h </w:instrText>
            </w:r>
            <w:r>
              <w:rPr>
                <w:noProof/>
                <w:webHidden/>
              </w:rPr>
            </w:r>
          </w:ins>
          <w:r>
            <w:rPr>
              <w:noProof/>
              <w:webHidden/>
            </w:rPr>
            <w:fldChar w:fldCharType="separate"/>
          </w:r>
          <w:ins w:id="73" w:author="Gordon McNab (BRT-UK)" w:date="2022-07-27T12:05:00Z">
            <w:r>
              <w:rPr>
                <w:noProof/>
                <w:webHidden/>
              </w:rPr>
              <w:t>11</w:t>
            </w:r>
            <w:r>
              <w:rPr>
                <w:noProof/>
                <w:webHidden/>
              </w:rPr>
              <w:fldChar w:fldCharType="end"/>
            </w:r>
            <w:r w:rsidRPr="00EA1945">
              <w:rPr>
                <w:rStyle w:val="Hyperlink"/>
                <w:noProof/>
              </w:rPr>
              <w:fldChar w:fldCharType="end"/>
            </w:r>
          </w:ins>
        </w:p>
        <w:p w14:paraId="18C25154" w14:textId="69A124FD" w:rsidR="0071750D" w:rsidRDefault="0071750D">
          <w:pPr>
            <w:pStyle w:val="TOC3"/>
            <w:rPr>
              <w:ins w:id="74" w:author="Gordon McNab (BRT-UK)" w:date="2022-07-27T12:05:00Z"/>
              <w:rFonts w:asciiTheme="minorHAnsi" w:hAnsiTheme="minorHAnsi"/>
              <w:noProof/>
              <w:sz w:val="22"/>
              <w:lang w:val="en-GB" w:eastAsia="en-GB"/>
            </w:rPr>
          </w:pPr>
          <w:ins w:id="75"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"_Toc109815964"</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4.3.1</w:t>
            </w:r>
            <w:r>
              <w:rPr>
                <w:rFonts w:asciiTheme="minorHAnsi" w:hAnsiTheme="minorHAnsi"/>
                <w:noProof/>
                <w:sz w:val="22"/>
                <w:lang w:val="en-GB" w:eastAsia="en-GB"/>
              </w:rPr>
              <w:tab/>
            </w:r>
            <w:r w:rsidRPr="00EA1945">
              <w:rPr>
                <w:rStyle w:val="Hyperlink"/>
                <w:noProof/>
              </w:rPr>
              <w:t>Export ESD Generated Source Code</w:t>
            </w:r>
            <w:r>
              <w:rPr>
                <w:noProof/>
                <w:webHidden/>
              </w:rPr>
              <w:tab/>
            </w:r>
            <w:r>
              <w:rPr>
                <w:noProof/>
                <w:webHidden/>
              </w:rPr>
              <w:fldChar w:fldCharType="begin"/>
            </w:r>
            <w:r>
              <w:rPr>
                <w:noProof/>
                <w:webHidden/>
              </w:rPr>
              <w:instrText xml:space="preserve"> PAGEREF _Toc109815964 \h </w:instrText>
            </w:r>
            <w:r>
              <w:rPr>
                <w:noProof/>
                <w:webHidden/>
              </w:rPr>
            </w:r>
          </w:ins>
          <w:r>
            <w:rPr>
              <w:noProof/>
              <w:webHidden/>
            </w:rPr>
            <w:fldChar w:fldCharType="separate"/>
          </w:r>
          <w:ins w:id="76" w:author="Gordon McNab (BRT-UK)" w:date="2022-07-27T12:05:00Z">
            <w:r>
              <w:rPr>
                <w:noProof/>
                <w:webHidden/>
              </w:rPr>
              <w:t>12</w:t>
            </w:r>
            <w:r>
              <w:rPr>
                <w:noProof/>
                <w:webHidden/>
              </w:rPr>
              <w:fldChar w:fldCharType="end"/>
            </w:r>
            <w:r w:rsidRPr="00EA1945">
              <w:rPr>
                <w:rStyle w:val="Hyperlink"/>
                <w:noProof/>
              </w:rPr>
              <w:fldChar w:fldCharType="end"/>
            </w:r>
          </w:ins>
        </w:p>
        <w:p w14:paraId="71B6CA05" w14:textId="4D48DD03" w:rsidR="0071750D" w:rsidRDefault="0071750D">
          <w:pPr>
            <w:pStyle w:val="TOC3"/>
            <w:rPr>
              <w:ins w:id="77" w:author="Gordon McNab (BRT-UK)" w:date="2022-07-27T12:05:00Z"/>
              <w:rFonts w:asciiTheme="minorHAnsi" w:hAnsiTheme="minorHAnsi"/>
              <w:noProof/>
              <w:sz w:val="22"/>
              <w:lang w:val="en-GB" w:eastAsia="en-GB"/>
            </w:rPr>
          </w:pPr>
          <w:ins w:id="78"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"_Toc109815965"</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4.3.2</w:t>
            </w:r>
            <w:r>
              <w:rPr>
                <w:rFonts w:asciiTheme="minorHAnsi" w:hAnsiTheme="minorHAnsi"/>
                <w:noProof/>
                <w:sz w:val="22"/>
                <w:lang w:val="en-GB" w:eastAsia="en-GB"/>
              </w:rPr>
              <w:tab/>
            </w:r>
            <w:r w:rsidRPr="00EA1945">
              <w:rPr>
                <w:rStyle w:val="Hyperlink"/>
                <w:noProof/>
              </w:rPr>
              <w:t>Generate project for STM32L4 Discovery board</w:t>
            </w:r>
            <w:r>
              <w:rPr>
                <w:noProof/>
                <w:webHidden/>
              </w:rPr>
              <w:tab/>
            </w:r>
            <w:r>
              <w:rPr>
                <w:noProof/>
                <w:webHidden/>
              </w:rPr>
              <w:fldChar w:fldCharType="begin"/>
            </w:r>
            <w:r>
              <w:rPr>
                <w:noProof/>
                <w:webHidden/>
              </w:rPr>
              <w:instrText xml:space="preserve"> PAGEREF _Toc109815965 \h </w:instrText>
            </w:r>
            <w:r>
              <w:rPr>
                <w:noProof/>
                <w:webHidden/>
              </w:rPr>
            </w:r>
          </w:ins>
          <w:r>
            <w:rPr>
              <w:noProof/>
              <w:webHidden/>
            </w:rPr>
            <w:fldChar w:fldCharType="separate"/>
          </w:r>
          <w:ins w:id="79" w:author="Gordon McNab (BRT-UK)" w:date="2022-07-27T12:05:00Z">
            <w:r>
              <w:rPr>
                <w:noProof/>
                <w:webHidden/>
              </w:rPr>
              <w:t>13</w:t>
            </w:r>
            <w:r>
              <w:rPr>
                <w:noProof/>
                <w:webHidden/>
              </w:rPr>
              <w:fldChar w:fldCharType="end"/>
            </w:r>
            <w:r w:rsidRPr="00EA1945">
              <w:rPr>
                <w:rStyle w:val="Hyperlink"/>
                <w:noProof/>
              </w:rPr>
              <w:fldChar w:fldCharType="end"/>
            </w:r>
          </w:ins>
        </w:p>
        <w:p w14:paraId="0C711F1A" w14:textId="4280D618" w:rsidR="0071750D" w:rsidRDefault="0071750D">
          <w:pPr>
            <w:pStyle w:val="TOC3"/>
            <w:rPr>
              <w:ins w:id="80" w:author="Gordon McNab (BRT-UK)" w:date="2022-07-27T12:05:00Z"/>
              <w:rFonts w:asciiTheme="minorHAnsi" w:hAnsiTheme="minorHAnsi"/>
              <w:noProof/>
              <w:sz w:val="22"/>
              <w:lang w:val="en-GB" w:eastAsia="en-GB"/>
            </w:rPr>
          </w:pPr>
          <w:ins w:id="81"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"_Toc109815966"</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4.3.3</w:t>
            </w:r>
            <w:r>
              <w:rPr>
                <w:rFonts w:asciiTheme="minorHAnsi" w:hAnsiTheme="minorHAnsi"/>
                <w:noProof/>
                <w:sz w:val="22"/>
                <w:lang w:val="en-GB" w:eastAsia="en-GB"/>
              </w:rPr>
              <w:tab/>
            </w:r>
            <w:r w:rsidRPr="00EA1945">
              <w:rPr>
                <w:rStyle w:val="Hyperlink"/>
                <w:noProof/>
              </w:rPr>
              <w:t>Port ESD generated source code to STM32L4 Discovery’s project</w:t>
            </w:r>
            <w:r>
              <w:rPr>
                <w:noProof/>
                <w:webHidden/>
              </w:rPr>
              <w:tab/>
            </w:r>
            <w:r>
              <w:rPr>
                <w:noProof/>
                <w:webHidden/>
              </w:rPr>
              <w:fldChar w:fldCharType="begin"/>
            </w:r>
            <w:r>
              <w:rPr>
                <w:noProof/>
                <w:webHidden/>
              </w:rPr>
              <w:instrText xml:space="preserve"> PAGEREF _Toc109815966 \h </w:instrText>
            </w:r>
            <w:r>
              <w:rPr>
                <w:noProof/>
                <w:webHidden/>
              </w:rPr>
            </w:r>
          </w:ins>
          <w:r>
            <w:rPr>
              <w:noProof/>
              <w:webHidden/>
            </w:rPr>
            <w:fldChar w:fldCharType="separate"/>
          </w:r>
          <w:ins w:id="82" w:author="Gordon McNab (BRT-UK)" w:date="2022-07-27T12:05:00Z">
            <w:r>
              <w:rPr>
                <w:noProof/>
                <w:webHidden/>
              </w:rPr>
              <w:t>18</w:t>
            </w:r>
            <w:r>
              <w:rPr>
                <w:noProof/>
                <w:webHidden/>
              </w:rPr>
              <w:fldChar w:fldCharType="end"/>
            </w:r>
            <w:r w:rsidRPr="00EA1945">
              <w:rPr>
                <w:rStyle w:val="Hyperlink"/>
                <w:noProof/>
              </w:rPr>
              <w:fldChar w:fldCharType="end"/>
            </w:r>
          </w:ins>
        </w:p>
        <w:p w14:paraId="6AC2D088" w14:textId="5E9581FC" w:rsidR="0071750D" w:rsidRDefault="0071750D">
          <w:pPr>
            <w:pStyle w:val="TOC3"/>
            <w:rPr>
              <w:ins w:id="83" w:author="Gordon McNab (BRT-UK)" w:date="2022-07-27T12:05:00Z"/>
              <w:rFonts w:asciiTheme="minorHAnsi" w:hAnsiTheme="minorHAnsi"/>
              <w:noProof/>
              <w:sz w:val="22"/>
              <w:lang w:val="en-GB" w:eastAsia="en-GB"/>
            </w:rPr>
          </w:pPr>
          <w:ins w:id="84"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"_Toc109815967"</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4.3.4</w:t>
            </w:r>
            <w:r>
              <w:rPr>
                <w:rFonts w:asciiTheme="minorHAnsi" w:hAnsiTheme="minorHAnsi"/>
                <w:noProof/>
                <w:sz w:val="22"/>
                <w:lang w:val="en-GB" w:eastAsia="en-GB"/>
              </w:rPr>
              <w:tab/>
            </w:r>
            <w:r w:rsidRPr="00EA1945">
              <w:rPr>
                <w:rStyle w:val="Hyperlink"/>
                <w:noProof/>
              </w:rPr>
              <w:t>Build and run on STM32L4 Discovery board</w:t>
            </w:r>
            <w:r>
              <w:rPr>
                <w:noProof/>
                <w:webHidden/>
              </w:rPr>
              <w:tab/>
            </w:r>
            <w:r>
              <w:rPr>
                <w:noProof/>
                <w:webHidden/>
              </w:rPr>
              <w:fldChar w:fldCharType="begin"/>
            </w:r>
            <w:r>
              <w:rPr>
                <w:noProof/>
                <w:webHidden/>
              </w:rPr>
              <w:instrText xml:space="preserve"> PAGEREF _Toc109815967 \h </w:instrText>
            </w:r>
            <w:r>
              <w:rPr>
                <w:noProof/>
                <w:webHidden/>
              </w:rPr>
            </w:r>
          </w:ins>
          <w:r>
            <w:rPr>
              <w:noProof/>
              <w:webHidden/>
            </w:rPr>
            <w:fldChar w:fldCharType="separate"/>
          </w:r>
          <w:ins w:id="85" w:author="Gordon McNab (BRT-UK)" w:date="2022-07-27T12:05:00Z">
            <w:r>
              <w:rPr>
                <w:noProof/>
                <w:webHidden/>
              </w:rPr>
              <w:t>24</w:t>
            </w:r>
            <w:r>
              <w:rPr>
                <w:noProof/>
                <w:webHidden/>
              </w:rPr>
              <w:fldChar w:fldCharType="end"/>
            </w:r>
            <w:r w:rsidRPr="00EA1945">
              <w:rPr>
                <w:rStyle w:val="Hyperlink"/>
                <w:noProof/>
              </w:rPr>
              <w:fldChar w:fldCharType="end"/>
            </w:r>
          </w:ins>
        </w:p>
        <w:p w14:paraId="4EC6D210" w14:textId="63D06999" w:rsidR="0071750D" w:rsidRDefault="0071750D">
          <w:pPr>
            <w:pStyle w:val="TOC3"/>
            <w:rPr>
              <w:ins w:id="86" w:author="Gordon McNab (BRT-UK)" w:date="2022-07-27T12:05:00Z"/>
              <w:rFonts w:asciiTheme="minorHAnsi" w:hAnsiTheme="minorHAnsi"/>
              <w:noProof/>
              <w:sz w:val="22"/>
              <w:lang w:val="en-GB" w:eastAsia="en-GB"/>
            </w:rPr>
          </w:pPr>
          <w:ins w:id="87"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"_Toc109815968"</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4.3.5</w:t>
            </w:r>
            <w:r>
              <w:rPr>
                <w:rFonts w:asciiTheme="minorHAnsi" w:hAnsiTheme="minorHAnsi"/>
                <w:noProof/>
                <w:sz w:val="22"/>
                <w:lang w:val="en-GB" w:eastAsia="en-GB"/>
              </w:rPr>
              <w:tab/>
            </w:r>
            <w:r w:rsidRPr="00EA1945">
              <w:rPr>
                <w:rStyle w:val="Hyperlink"/>
                <w:noProof/>
              </w:rPr>
              <w:t>Storage Media Configuration and Access</w:t>
            </w:r>
            <w:r>
              <w:rPr>
                <w:noProof/>
                <w:webHidden/>
              </w:rPr>
              <w:tab/>
            </w:r>
            <w:r>
              <w:rPr>
                <w:noProof/>
                <w:webHidden/>
              </w:rPr>
              <w:fldChar w:fldCharType="begin"/>
            </w:r>
            <w:r>
              <w:rPr>
                <w:noProof/>
                <w:webHidden/>
              </w:rPr>
              <w:instrText xml:space="preserve"> PAGEREF _Toc109815968 \h </w:instrText>
            </w:r>
            <w:r>
              <w:rPr>
                <w:noProof/>
                <w:webHidden/>
              </w:rPr>
            </w:r>
          </w:ins>
          <w:r>
            <w:rPr>
              <w:noProof/>
              <w:webHidden/>
            </w:rPr>
            <w:fldChar w:fldCharType="separate"/>
          </w:r>
          <w:ins w:id="88" w:author="Gordon McNab (BRT-UK)" w:date="2022-07-27T12:05:00Z">
            <w:r>
              <w:rPr>
                <w:noProof/>
                <w:webHidden/>
              </w:rPr>
              <w:t>27</w:t>
            </w:r>
            <w:r>
              <w:rPr>
                <w:noProof/>
                <w:webHidden/>
              </w:rPr>
              <w:fldChar w:fldCharType="end"/>
            </w:r>
            <w:r w:rsidRPr="00EA1945">
              <w:rPr>
                <w:rStyle w:val="Hyperlink"/>
                <w:noProof/>
              </w:rPr>
              <w:fldChar w:fldCharType="end"/>
            </w:r>
          </w:ins>
        </w:p>
        <w:p w14:paraId="3C7595CA" w14:textId="5DA4D0AD" w:rsidR="0071750D" w:rsidRDefault="0071750D">
          <w:pPr>
            <w:pStyle w:val="TOC3"/>
            <w:rPr>
              <w:ins w:id="89" w:author="Gordon McNab (BRT-UK)" w:date="2022-07-27T12:05:00Z"/>
              <w:rFonts w:asciiTheme="minorHAnsi" w:hAnsiTheme="minorHAnsi"/>
              <w:noProof/>
              <w:sz w:val="22"/>
              <w:lang w:val="en-GB" w:eastAsia="en-GB"/>
            </w:rPr>
          </w:pPr>
          <w:ins w:id="90"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"_Toc109815970"</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4.3.6</w:t>
            </w:r>
            <w:r>
              <w:rPr>
                <w:rFonts w:asciiTheme="minorHAnsi" w:hAnsiTheme="minorHAnsi"/>
                <w:noProof/>
                <w:sz w:val="22"/>
                <w:lang w:val="en-GB" w:eastAsia="en-GB"/>
              </w:rPr>
              <w:tab/>
            </w:r>
            <w:r w:rsidRPr="00EA1945">
              <w:rPr>
                <w:rStyle w:val="Hyperlink"/>
                <w:noProof/>
              </w:rPr>
              <w:t>API Re-Implementation</w:t>
            </w:r>
            <w:r>
              <w:rPr>
                <w:noProof/>
                <w:webHidden/>
              </w:rPr>
              <w:tab/>
            </w:r>
            <w:r>
              <w:rPr>
                <w:noProof/>
                <w:webHidden/>
              </w:rPr>
              <w:fldChar w:fldCharType="begin"/>
            </w:r>
            <w:r>
              <w:rPr>
                <w:noProof/>
                <w:webHidden/>
              </w:rPr>
              <w:instrText xml:space="preserve"> PAGEREF _Toc109815970 \h </w:instrText>
            </w:r>
            <w:r>
              <w:rPr>
                <w:noProof/>
                <w:webHidden/>
              </w:rPr>
            </w:r>
          </w:ins>
          <w:r>
            <w:rPr>
              <w:noProof/>
              <w:webHidden/>
            </w:rPr>
            <w:fldChar w:fldCharType="separate"/>
          </w:r>
          <w:ins w:id="91" w:author="Gordon McNab (BRT-UK)" w:date="2022-07-27T12:05:00Z">
            <w:r>
              <w:rPr>
                <w:noProof/>
                <w:webHidden/>
              </w:rPr>
              <w:t>28</w:t>
            </w:r>
            <w:r>
              <w:rPr>
                <w:noProof/>
                <w:webHidden/>
              </w:rPr>
              <w:fldChar w:fldCharType="end"/>
            </w:r>
            <w:r w:rsidRPr="00EA1945">
              <w:rPr>
                <w:rStyle w:val="Hyperlink"/>
                <w:noProof/>
              </w:rPr>
              <w:fldChar w:fldCharType="end"/>
            </w:r>
          </w:ins>
        </w:p>
        <w:p w14:paraId="06004865" w14:textId="1F085F0F" w:rsidR="0071750D" w:rsidRDefault="0071750D" w:rsidP="0071750D">
          <w:pPr>
            <w:pStyle w:val="TOC1"/>
            <w:rPr>
              <w:ins w:id="92" w:author="Gordon McNab (BRT-UK)" w:date="2022-07-27T12:05:00Z"/>
              <w:rFonts w:asciiTheme="minorHAnsi" w:hAnsiTheme="minorHAnsi"/>
              <w:noProof/>
              <w:sz w:val="22"/>
              <w:lang w:val="en-GB" w:eastAsia="en-GB"/>
            </w:rPr>
            <w:pPrChange w:id="93" w:author="Gordon McNab (BRT-UK)" w:date="2022-07-27T12:05:00Z">
              <w:pPr>
                <w:pStyle w:val="TOC1"/>
                <w:tabs>
                  <w:tab w:val="left" w:pos="440"/>
                </w:tabs>
              </w:pPr>
            </w:pPrChange>
          </w:pPr>
          <w:ins w:id="94"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"_Toc109815971"</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5</w:t>
            </w:r>
            <w:r>
              <w:rPr>
                <w:rFonts w:asciiTheme="minorHAnsi" w:hAnsiTheme="minorHAnsi"/>
                <w:noProof/>
                <w:sz w:val="22"/>
                <w:lang w:val="en-GB" w:eastAsia="en-GB"/>
              </w:rPr>
              <w:tab/>
            </w:r>
            <w:r w:rsidRPr="00EA1945">
              <w:rPr>
                <w:rStyle w:val="Hyperlink"/>
                <w:noProof/>
              </w:rPr>
              <w:t>ESD Interrupt handling example</w:t>
            </w:r>
            <w:r>
              <w:rPr>
                <w:noProof/>
                <w:webHidden/>
              </w:rPr>
              <w:tab/>
            </w:r>
            <w:r>
              <w:rPr>
                <w:noProof/>
                <w:webHidden/>
              </w:rPr>
              <w:fldChar w:fldCharType="begin"/>
            </w:r>
            <w:r>
              <w:rPr>
                <w:noProof/>
                <w:webHidden/>
              </w:rPr>
              <w:instrText xml:space="preserve"> PAGEREF _Toc109815971 \h </w:instrText>
            </w:r>
            <w:r>
              <w:rPr>
                <w:noProof/>
                <w:webHidden/>
              </w:rPr>
            </w:r>
          </w:ins>
          <w:r>
            <w:rPr>
              <w:noProof/>
              <w:webHidden/>
            </w:rPr>
            <w:fldChar w:fldCharType="separate"/>
          </w:r>
          <w:ins w:id="95" w:author="Gordon McNab (BRT-UK)" w:date="2022-07-27T12:05:00Z">
            <w:r>
              <w:rPr>
                <w:noProof/>
                <w:webHidden/>
              </w:rPr>
              <w:t>30</w:t>
            </w:r>
            <w:r>
              <w:rPr>
                <w:noProof/>
                <w:webHidden/>
              </w:rPr>
              <w:fldChar w:fldCharType="end"/>
            </w:r>
            <w:r w:rsidRPr="00EA1945">
              <w:rPr>
                <w:rStyle w:val="Hyperlink"/>
                <w:noProof/>
              </w:rPr>
              <w:fldChar w:fldCharType="end"/>
            </w:r>
          </w:ins>
        </w:p>
        <w:p w14:paraId="53E5EE48" w14:textId="159E86FF" w:rsidR="0071750D" w:rsidRDefault="0071750D">
          <w:pPr>
            <w:pStyle w:val="TOC2"/>
            <w:tabs>
              <w:tab w:val="left" w:pos="880"/>
              <w:tab w:val="right" w:leader="dot" w:pos="9016"/>
            </w:tabs>
            <w:rPr>
              <w:ins w:id="96" w:author="Gordon McNab (BRT-UK)" w:date="2022-07-27T12:05:00Z"/>
              <w:rFonts w:asciiTheme="minorHAnsi" w:hAnsiTheme="minorHAnsi"/>
              <w:b w:val="0"/>
              <w:noProof/>
              <w:sz w:val="22"/>
              <w:lang w:val="en-GB" w:eastAsia="en-GB"/>
            </w:rPr>
          </w:pPr>
          <w:ins w:id="97" w:author="Gordon McNab (BRT-UK)" w:date="2022-07-27T12:05:00Z">
            <w:r w:rsidRPr="00EA1945">
              <w:rPr>
                <w:rStyle w:val="Hyperlink"/>
                <w:noProof/>
              </w:rPr>
              <w:lastRenderedPageBreak/>
              <w:fldChar w:fldCharType="begin"/>
            </w:r>
            <w:r w:rsidRPr="00EA1945">
              <w:rPr>
                <w:rStyle w:val="Hyperlink"/>
                <w:noProof/>
              </w:rPr>
              <w:instrText xml:space="preserve"> </w:instrText>
            </w:r>
            <w:r>
              <w:rPr>
                <w:noProof/>
              </w:rPr>
              <w:instrText>HYPERLINK \l "_Toc109815972"</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5.1</w:t>
            </w:r>
            <w:r>
              <w:rPr>
                <w:rFonts w:asciiTheme="minorHAnsi" w:hAnsiTheme="minorHAnsi"/>
                <w:b w:val="0"/>
                <w:noProof/>
                <w:sz w:val="22"/>
                <w:lang w:val="en-GB" w:eastAsia="en-GB"/>
              </w:rPr>
              <w:tab/>
            </w:r>
            <w:r w:rsidRPr="00EA1945">
              <w:rPr>
                <w:rStyle w:val="Hyperlink"/>
                <w:noProof/>
              </w:rPr>
              <w:t>STM32CubeMX configuration</w:t>
            </w:r>
            <w:r>
              <w:rPr>
                <w:noProof/>
                <w:webHidden/>
              </w:rPr>
              <w:tab/>
            </w:r>
            <w:r>
              <w:rPr>
                <w:noProof/>
                <w:webHidden/>
              </w:rPr>
              <w:fldChar w:fldCharType="begin"/>
            </w:r>
            <w:r>
              <w:rPr>
                <w:noProof/>
                <w:webHidden/>
              </w:rPr>
              <w:instrText xml:space="preserve"> PAGEREF _Toc109815972 \h </w:instrText>
            </w:r>
            <w:r>
              <w:rPr>
                <w:noProof/>
                <w:webHidden/>
              </w:rPr>
            </w:r>
          </w:ins>
          <w:r>
            <w:rPr>
              <w:noProof/>
              <w:webHidden/>
            </w:rPr>
            <w:fldChar w:fldCharType="separate"/>
          </w:r>
          <w:ins w:id="98" w:author="Gordon McNab (BRT-UK)" w:date="2022-07-27T12:05:00Z">
            <w:r>
              <w:rPr>
                <w:noProof/>
                <w:webHidden/>
              </w:rPr>
              <w:t>30</w:t>
            </w:r>
            <w:r>
              <w:rPr>
                <w:noProof/>
                <w:webHidden/>
              </w:rPr>
              <w:fldChar w:fldCharType="end"/>
            </w:r>
            <w:r w:rsidRPr="00EA1945">
              <w:rPr>
                <w:rStyle w:val="Hyperlink"/>
                <w:noProof/>
              </w:rPr>
              <w:fldChar w:fldCharType="end"/>
            </w:r>
          </w:ins>
        </w:p>
        <w:p w14:paraId="36F324B6" w14:textId="0704E9F8" w:rsidR="0071750D" w:rsidRDefault="0071750D">
          <w:pPr>
            <w:pStyle w:val="TOC2"/>
            <w:tabs>
              <w:tab w:val="left" w:pos="880"/>
              <w:tab w:val="right" w:leader="dot" w:pos="9016"/>
            </w:tabs>
            <w:rPr>
              <w:ins w:id="99" w:author="Gordon McNab (BRT-UK)" w:date="2022-07-27T12:05:00Z"/>
              <w:rFonts w:asciiTheme="minorHAnsi" w:hAnsiTheme="minorHAnsi"/>
              <w:b w:val="0"/>
              <w:noProof/>
              <w:sz w:val="22"/>
              <w:lang w:val="en-GB" w:eastAsia="en-GB"/>
            </w:rPr>
          </w:pPr>
          <w:ins w:id="100"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"_Toc109815973"</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5.2</w:t>
            </w:r>
            <w:r>
              <w:rPr>
                <w:rFonts w:asciiTheme="minorHAnsi" w:hAnsiTheme="minorHAnsi"/>
                <w:b w:val="0"/>
                <w:noProof/>
                <w:sz w:val="22"/>
                <w:lang w:val="en-GB" w:eastAsia="en-GB"/>
              </w:rPr>
              <w:tab/>
            </w:r>
            <w:r w:rsidRPr="00EA1945">
              <w:rPr>
                <w:rStyle w:val="Hyperlink"/>
                <w:noProof/>
              </w:rPr>
              <w:t>Create ESD project</w:t>
            </w:r>
            <w:r>
              <w:rPr>
                <w:noProof/>
                <w:webHidden/>
              </w:rPr>
              <w:tab/>
            </w:r>
            <w:r>
              <w:rPr>
                <w:noProof/>
                <w:webHidden/>
              </w:rPr>
              <w:fldChar w:fldCharType="begin"/>
            </w:r>
            <w:r>
              <w:rPr>
                <w:noProof/>
                <w:webHidden/>
              </w:rPr>
              <w:instrText xml:space="preserve"> PAGEREF _Toc109815973 \h </w:instrText>
            </w:r>
            <w:r>
              <w:rPr>
                <w:noProof/>
                <w:webHidden/>
              </w:rPr>
            </w:r>
          </w:ins>
          <w:r>
            <w:rPr>
              <w:noProof/>
              <w:webHidden/>
            </w:rPr>
            <w:fldChar w:fldCharType="separate"/>
          </w:r>
          <w:ins w:id="101" w:author="Gordon McNab (BRT-UK)" w:date="2022-07-27T12:05:00Z">
            <w:r>
              <w:rPr>
                <w:noProof/>
                <w:webHidden/>
              </w:rPr>
              <w:t>31</w:t>
            </w:r>
            <w:r>
              <w:rPr>
                <w:noProof/>
                <w:webHidden/>
              </w:rPr>
              <w:fldChar w:fldCharType="end"/>
            </w:r>
            <w:r w:rsidRPr="00EA1945">
              <w:rPr>
                <w:rStyle w:val="Hyperlink"/>
                <w:noProof/>
              </w:rPr>
              <w:fldChar w:fldCharType="end"/>
            </w:r>
          </w:ins>
        </w:p>
        <w:p w14:paraId="28D42AD1" w14:textId="5F71CFBE" w:rsidR="0071750D" w:rsidRDefault="0071750D">
          <w:pPr>
            <w:pStyle w:val="TOC2"/>
            <w:tabs>
              <w:tab w:val="left" w:pos="880"/>
              <w:tab w:val="right" w:leader="dot" w:pos="9016"/>
            </w:tabs>
            <w:rPr>
              <w:ins w:id="102" w:author="Gordon McNab (BRT-UK)" w:date="2022-07-27T12:05:00Z"/>
              <w:rFonts w:asciiTheme="minorHAnsi" w:hAnsiTheme="minorHAnsi"/>
              <w:b w:val="0"/>
              <w:noProof/>
              <w:sz w:val="22"/>
              <w:lang w:val="en-GB" w:eastAsia="en-GB"/>
            </w:rPr>
          </w:pPr>
          <w:ins w:id="103"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"_Toc109815974"</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5.3</w:t>
            </w:r>
            <w:r>
              <w:rPr>
                <w:rFonts w:asciiTheme="minorHAnsi" w:hAnsiTheme="minorHAnsi"/>
                <w:b w:val="0"/>
                <w:noProof/>
                <w:sz w:val="22"/>
                <w:lang w:val="en-GB" w:eastAsia="en-GB"/>
              </w:rPr>
              <w:tab/>
            </w:r>
            <w:r w:rsidRPr="00EA1945">
              <w:rPr>
                <w:rStyle w:val="Hyperlink"/>
                <w:noProof/>
              </w:rPr>
              <w:t>Modify source code</w:t>
            </w:r>
            <w:r>
              <w:rPr>
                <w:noProof/>
                <w:webHidden/>
              </w:rPr>
              <w:tab/>
            </w:r>
            <w:r>
              <w:rPr>
                <w:noProof/>
                <w:webHidden/>
              </w:rPr>
              <w:fldChar w:fldCharType="begin"/>
            </w:r>
            <w:r>
              <w:rPr>
                <w:noProof/>
                <w:webHidden/>
              </w:rPr>
              <w:instrText xml:space="preserve"> PAGEREF _Toc109815974 \h </w:instrText>
            </w:r>
            <w:r>
              <w:rPr>
                <w:noProof/>
                <w:webHidden/>
              </w:rPr>
            </w:r>
          </w:ins>
          <w:r>
            <w:rPr>
              <w:noProof/>
              <w:webHidden/>
            </w:rPr>
            <w:fldChar w:fldCharType="separate"/>
          </w:r>
          <w:ins w:id="104" w:author="Gordon McNab (BRT-UK)" w:date="2022-07-27T12:05:00Z">
            <w:r>
              <w:rPr>
                <w:noProof/>
                <w:webHidden/>
              </w:rPr>
              <w:t>33</w:t>
            </w:r>
            <w:r>
              <w:rPr>
                <w:noProof/>
                <w:webHidden/>
              </w:rPr>
              <w:fldChar w:fldCharType="end"/>
            </w:r>
            <w:r w:rsidRPr="00EA1945">
              <w:rPr>
                <w:rStyle w:val="Hyperlink"/>
                <w:noProof/>
              </w:rPr>
              <w:fldChar w:fldCharType="end"/>
            </w:r>
          </w:ins>
        </w:p>
        <w:p w14:paraId="6E7B5F73" w14:textId="021E05E0" w:rsidR="0071750D" w:rsidRDefault="0071750D">
          <w:pPr>
            <w:pStyle w:val="TOC2"/>
            <w:tabs>
              <w:tab w:val="left" w:pos="880"/>
              <w:tab w:val="right" w:leader="dot" w:pos="9016"/>
            </w:tabs>
            <w:rPr>
              <w:ins w:id="105" w:author="Gordon McNab (BRT-UK)" w:date="2022-07-27T12:05:00Z"/>
              <w:rFonts w:asciiTheme="minorHAnsi" w:hAnsiTheme="minorHAnsi"/>
              <w:b w:val="0"/>
              <w:noProof/>
              <w:sz w:val="22"/>
              <w:lang w:val="en-GB" w:eastAsia="en-GB"/>
            </w:rPr>
          </w:pPr>
          <w:ins w:id="106"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"_Toc109815975"</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5.4</w:t>
            </w:r>
            <w:r>
              <w:rPr>
                <w:rFonts w:asciiTheme="minorHAnsi" w:hAnsiTheme="minorHAnsi"/>
                <w:b w:val="0"/>
                <w:noProof/>
                <w:sz w:val="22"/>
                <w:lang w:val="en-GB" w:eastAsia="en-GB"/>
              </w:rPr>
              <w:tab/>
            </w:r>
            <w:r w:rsidRPr="00EA1945">
              <w:rPr>
                <w:rStyle w:val="Hyperlink"/>
                <w:noProof/>
              </w:rPr>
              <w:t>Build and run</w:t>
            </w:r>
            <w:r>
              <w:rPr>
                <w:noProof/>
                <w:webHidden/>
              </w:rPr>
              <w:tab/>
            </w:r>
            <w:r>
              <w:rPr>
                <w:noProof/>
                <w:webHidden/>
              </w:rPr>
              <w:fldChar w:fldCharType="begin"/>
            </w:r>
            <w:r>
              <w:rPr>
                <w:noProof/>
                <w:webHidden/>
              </w:rPr>
              <w:instrText xml:space="preserve"> PAGEREF _Toc109815975 \h </w:instrText>
            </w:r>
            <w:r>
              <w:rPr>
                <w:noProof/>
                <w:webHidden/>
              </w:rPr>
            </w:r>
          </w:ins>
          <w:r>
            <w:rPr>
              <w:noProof/>
              <w:webHidden/>
            </w:rPr>
            <w:fldChar w:fldCharType="separate"/>
          </w:r>
          <w:ins w:id="107" w:author="Gordon McNab (BRT-UK)" w:date="2022-07-27T12:05:00Z">
            <w:r>
              <w:rPr>
                <w:noProof/>
                <w:webHidden/>
              </w:rPr>
              <w:t>34</w:t>
            </w:r>
            <w:r>
              <w:rPr>
                <w:noProof/>
                <w:webHidden/>
              </w:rPr>
              <w:fldChar w:fldCharType="end"/>
            </w:r>
            <w:r w:rsidRPr="00EA1945">
              <w:rPr>
                <w:rStyle w:val="Hyperlink"/>
                <w:noProof/>
              </w:rPr>
              <w:fldChar w:fldCharType="end"/>
            </w:r>
          </w:ins>
        </w:p>
        <w:p w14:paraId="0E09C294" w14:textId="67BE9936" w:rsidR="0071750D" w:rsidRDefault="0071750D" w:rsidP="0071750D">
          <w:pPr>
            <w:pStyle w:val="TOC1"/>
            <w:rPr>
              <w:ins w:id="108" w:author="Gordon McNab (BRT-UK)" w:date="2022-07-27T12:05:00Z"/>
              <w:rFonts w:asciiTheme="minorHAnsi" w:hAnsiTheme="minorHAnsi"/>
              <w:noProof/>
              <w:sz w:val="22"/>
              <w:lang w:val="en-GB" w:eastAsia="en-GB"/>
            </w:rPr>
            <w:pPrChange w:id="109" w:author="Gordon McNab (BRT-UK)" w:date="2022-07-27T12:05:00Z">
              <w:pPr>
                <w:pStyle w:val="TOC1"/>
                <w:tabs>
                  <w:tab w:val="left" w:pos="440"/>
                </w:tabs>
              </w:pPr>
            </w:pPrChange>
          </w:pPr>
          <w:ins w:id="110"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"_Toc109815976"</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6</w:t>
            </w:r>
            <w:r>
              <w:rPr>
                <w:rFonts w:asciiTheme="minorHAnsi" w:hAnsiTheme="minorHAnsi"/>
                <w:noProof/>
                <w:sz w:val="22"/>
                <w:lang w:val="en-GB" w:eastAsia="en-GB"/>
              </w:rPr>
              <w:tab/>
            </w:r>
            <w:r w:rsidRPr="00EA1945">
              <w:rPr>
                <w:rStyle w:val="Hyperlink"/>
                <w:noProof/>
              </w:rPr>
              <w:t>Contact Information</w:t>
            </w:r>
            <w:r>
              <w:rPr>
                <w:noProof/>
                <w:webHidden/>
              </w:rPr>
              <w:tab/>
            </w:r>
            <w:r>
              <w:rPr>
                <w:noProof/>
                <w:webHidden/>
              </w:rPr>
              <w:fldChar w:fldCharType="begin"/>
            </w:r>
            <w:r>
              <w:rPr>
                <w:noProof/>
                <w:webHidden/>
              </w:rPr>
              <w:instrText xml:space="preserve"> PAGEREF _Toc109815976 \h </w:instrText>
            </w:r>
            <w:r>
              <w:rPr>
                <w:noProof/>
                <w:webHidden/>
              </w:rPr>
            </w:r>
          </w:ins>
          <w:r>
            <w:rPr>
              <w:noProof/>
              <w:webHidden/>
            </w:rPr>
            <w:fldChar w:fldCharType="separate"/>
          </w:r>
          <w:ins w:id="111" w:author="Gordon McNab (BRT-UK)" w:date="2022-07-27T12:05:00Z">
            <w:r>
              <w:rPr>
                <w:noProof/>
                <w:webHidden/>
              </w:rPr>
              <w:t>36</w:t>
            </w:r>
            <w:r>
              <w:rPr>
                <w:noProof/>
                <w:webHidden/>
              </w:rPr>
              <w:fldChar w:fldCharType="end"/>
            </w:r>
            <w:r w:rsidRPr="00EA1945">
              <w:rPr>
                <w:rStyle w:val="Hyperlink"/>
                <w:noProof/>
              </w:rPr>
              <w:fldChar w:fldCharType="end"/>
            </w:r>
          </w:ins>
        </w:p>
        <w:p w14:paraId="277A6EB9" w14:textId="643FB874" w:rsidR="0071750D" w:rsidRDefault="0071750D" w:rsidP="0071750D">
          <w:pPr>
            <w:pStyle w:val="TOC1"/>
            <w:rPr>
              <w:ins w:id="112" w:author="Gordon McNab (BRT-UK)" w:date="2022-07-27T12:05:00Z"/>
              <w:rFonts w:asciiTheme="minorHAnsi" w:hAnsiTheme="minorHAnsi"/>
              <w:noProof/>
              <w:sz w:val="22"/>
              <w:lang w:val="en-GB" w:eastAsia="en-GB"/>
            </w:rPr>
          </w:pPr>
          <w:ins w:id="113"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"_Toc109815977"</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Appendix A– References</w:t>
            </w:r>
            <w:r>
              <w:rPr>
                <w:noProof/>
                <w:webHidden/>
              </w:rPr>
              <w:tab/>
            </w:r>
            <w:r>
              <w:rPr>
                <w:noProof/>
                <w:webHidden/>
              </w:rPr>
              <w:fldChar w:fldCharType="begin"/>
            </w:r>
            <w:r>
              <w:rPr>
                <w:noProof/>
                <w:webHidden/>
              </w:rPr>
              <w:instrText xml:space="preserve"> PAGEREF _Toc109815977 \h </w:instrText>
            </w:r>
            <w:r>
              <w:rPr>
                <w:noProof/>
                <w:webHidden/>
              </w:rPr>
            </w:r>
          </w:ins>
          <w:r>
            <w:rPr>
              <w:noProof/>
              <w:webHidden/>
            </w:rPr>
            <w:fldChar w:fldCharType="separate"/>
          </w:r>
          <w:ins w:id="114" w:author="Gordon McNab (BRT-UK)" w:date="2022-07-27T12:05:00Z">
            <w:r>
              <w:rPr>
                <w:noProof/>
                <w:webHidden/>
              </w:rPr>
              <w:t>37</w:t>
            </w:r>
            <w:r>
              <w:rPr>
                <w:noProof/>
                <w:webHidden/>
              </w:rPr>
              <w:fldChar w:fldCharType="end"/>
            </w:r>
            <w:r w:rsidRPr="00EA1945">
              <w:rPr>
                <w:rStyle w:val="Hyperlink"/>
                <w:noProof/>
              </w:rPr>
              <w:fldChar w:fldCharType="end"/>
            </w:r>
          </w:ins>
        </w:p>
        <w:p w14:paraId="1EF68993" w14:textId="7CD1DEB4" w:rsidR="0071750D" w:rsidRDefault="0071750D">
          <w:pPr>
            <w:pStyle w:val="TOC2"/>
            <w:tabs>
              <w:tab w:val="right" w:leader="dot" w:pos="9016"/>
            </w:tabs>
            <w:rPr>
              <w:ins w:id="115" w:author="Gordon McNab (BRT-UK)" w:date="2022-07-27T12:05:00Z"/>
              <w:rFonts w:asciiTheme="minorHAnsi" w:hAnsiTheme="minorHAnsi"/>
              <w:b w:val="0"/>
              <w:noProof/>
              <w:sz w:val="22"/>
              <w:lang w:val="en-GB" w:eastAsia="en-GB"/>
            </w:rPr>
          </w:pPr>
          <w:ins w:id="116"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"_Toc109815978"</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Document References</w:t>
            </w:r>
            <w:r>
              <w:rPr>
                <w:noProof/>
                <w:webHidden/>
              </w:rPr>
              <w:tab/>
            </w:r>
            <w:r>
              <w:rPr>
                <w:noProof/>
                <w:webHidden/>
              </w:rPr>
              <w:fldChar w:fldCharType="begin"/>
            </w:r>
            <w:r>
              <w:rPr>
                <w:noProof/>
                <w:webHidden/>
              </w:rPr>
              <w:instrText xml:space="preserve"> PAGEREF _Toc109815978 \h </w:instrText>
            </w:r>
            <w:r>
              <w:rPr>
                <w:noProof/>
                <w:webHidden/>
              </w:rPr>
            </w:r>
          </w:ins>
          <w:r>
            <w:rPr>
              <w:noProof/>
              <w:webHidden/>
            </w:rPr>
            <w:fldChar w:fldCharType="separate"/>
          </w:r>
          <w:ins w:id="117" w:author="Gordon McNab (BRT-UK)" w:date="2022-07-27T12:05:00Z">
            <w:r>
              <w:rPr>
                <w:noProof/>
                <w:webHidden/>
              </w:rPr>
              <w:t>37</w:t>
            </w:r>
            <w:r>
              <w:rPr>
                <w:noProof/>
                <w:webHidden/>
              </w:rPr>
              <w:fldChar w:fldCharType="end"/>
            </w:r>
            <w:r w:rsidRPr="00EA1945">
              <w:rPr>
                <w:rStyle w:val="Hyperlink"/>
                <w:noProof/>
              </w:rPr>
              <w:fldChar w:fldCharType="end"/>
            </w:r>
          </w:ins>
        </w:p>
        <w:p w14:paraId="73088220" w14:textId="79EDABBD" w:rsidR="0071750D" w:rsidRDefault="0071750D">
          <w:pPr>
            <w:pStyle w:val="TOC2"/>
            <w:tabs>
              <w:tab w:val="right" w:leader="dot" w:pos="9016"/>
            </w:tabs>
            <w:rPr>
              <w:ins w:id="118" w:author="Gordon McNab (BRT-UK)" w:date="2022-07-27T12:05:00Z"/>
              <w:rFonts w:asciiTheme="minorHAnsi" w:hAnsiTheme="minorHAnsi"/>
              <w:b w:val="0"/>
              <w:noProof/>
              <w:sz w:val="22"/>
              <w:lang w:val="en-GB" w:eastAsia="en-GB"/>
            </w:rPr>
          </w:pPr>
          <w:ins w:id="119"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"_Toc109815979"</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Acronyms and Abbreviations</w:t>
            </w:r>
            <w:r>
              <w:rPr>
                <w:noProof/>
                <w:webHidden/>
              </w:rPr>
              <w:tab/>
            </w:r>
            <w:r>
              <w:rPr>
                <w:noProof/>
                <w:webHidden/>
              </w:rPr>
              <w:fldChar w:fldCharType="begin"/>
            </w:r>
            <w:r>
              <w:rPr>
                <w:noProof/>
                <w:webHidden/>
              </w:rPr>
              <w:instrText xml:space="preserve"> PAGEREF _Toc109815979 \h </w:instrText>
            </w:r>
            <w:r>
              <w:rPr>
                <w:noProof/>
                <w:webHidden/>
              </w:rPr>
            </w:r>
          </w:ins>
          <w:r>
            <w:rPr>
              <w:noProof/>
              <w:webHidden/>
            </w:rPr>
            <w:fldChar w:fldCharType="separate"/>
          </w:r>
          <w:ins w:id="120" w:author="Gordon McNab (BRT-UK)" w:date="2022-07-27T12:05:00Z">
            <w:r>
              <w:rPr>
                <w:noProof/>
                <w:webHidden/>
              </w:rPr>
              <w:t>37</w:t>
            </w:r>
            <w:r>
              <w:rPr>
                <w:noProof/>
                <w:webHidden/>
              </w:rPr>
              <w:fldChar w:fldCharType="end"/>
            </w:r>
            <w:r w:rsidRPr="00EA1945">
              <w:rPr>
                <w:rStyle w:val="Hyperlink"/>
                <w:noProof/>
              </w:rPr>
              <w:fldChar w:fldCharType="end"/>
            </w:r>
          </w:ins>
        </w:p>
        <w:p w14:paraId="2874E888" w14:textId="64CC4AB8" w:rsidR="0071750D" w:rsidRDefault="0071750D" w:rsidP="0071750D">
          <w:pPr>
            <w:pStyle w:val="TOC1"/>
            <w:rPr>
              <w:ins w:id="121" w:author="Gordon McNab (BRT-UK)" w:date="2022-07-27T12:05:00Z"/>
              <w:rFonts w:asciiTheme="minorHAnsi" w:hAnsiTheme="minorHAnsi"/>
              <w:noProof/>
              <w:sz w:val="22"/>
              <w:lang w:val="en-GB" w:eastAsia="en-GB"/>
            </w:rPr>
          </w:pPr>
          <w:ins w:id="122"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"_Toc109815980"</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Appendix B – List of Tables &amp; Figures</w:t>
            </w:r>
            <w:r>
              <w:rPr>
                <w:noProof/>
                <w:webHidden/>
              </w:rPr>
              <w:tab/>
            </w:r>
            <w:r>
              <w:rPr>
                <w:noProof/>
                <w:webHidden/>
              </w:rPr>
              <w:fldChar w:fldCharType="begin"/>
            </w:r>
            <w:r>
              <w:rPr>
                <w:noProof/>
                <w:webHidden/>
              </w:rPr>
              <w:instrText xml:space="preserve"> PAGEREF _Toc109815980 \h </w:instrText>
            </w:r>
            <w:r>
              <w:rPr>
                <w:noProof/>
                <w:webHidden/>
              </w:rPr>
            </w:r>
          </w:ins>
          <w:r>
            <w:rPr>
              <w:noProof/>
              <w:webHidden/>
            </w:rPr>
            <w:fldChar w:fldCharType="separate"/>
          </w:r>
          <w:ins w:id="123" w:author="Gordon McNab (BRT-UK)" w:date="2022-07-27T12:05:00Z">
            <w:r>
              <w:rPr>
                <w:noProof/>
                <w:webHidden/>
              </w:rPr>
              <w:t>38</w:t>
            </w:r>
            <w:r>
              <w:rPr>
                <w:noProof/>
                <w:webHidden/>
              </w:rPr>
              <w:fldChar w:fldCharType="end"/>
            </w:r>
            <w:r w:rsidRPr="00EA1945">
              <w:rPr>
                <w:rStyle w:val="Hyperlink"/>
                <w:noProof/>
              </w:rPr>
              <w:fldChar w:fldCharType="end"/>
            </w:r>
          </w:ins>
        </w:p>
        <w:p w14:paraId="28097A41" w14:textId="2ABD4982" w:rsidR="0071750D" w:rsidRDefault="0071750D">
          <w:pPr>
            <w:pStyle w:val="TOC2"/>
            <w:tabs>
              <w:tab w:val="right" w:leader="dot" w:pos="9016"/>
            </w:tabs>
            <w:rPr>
              <w:ins w:id="124" w:author="Gordon McNab (BRT-UK)" w:date="2022-07-27T12:05:00Z"/>
              <w:rFonts w:asciiTheme="minorHAnsi" w:hAnsiTheme="minorHAnsi"/>
              <w:b w:val="0"/>
              <w:noProof/>
              <w:sz w:val="22"/>
              <w:lang w:val="en-GB" w:eastAsia="en-GB"/>
            </w:rPr>
          </w:pPr>
          <w:ins w:id="125"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"_Toc109815981"</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List of Figures</w:t>
            </w:r>
            <w:r>
              <w:rPr>
                <w:noProof/>
                <w:webHidden/>
              </w:rPr>
              <w:tab/>
            </w:r>
            <w:r>
              <w:rPr>
                <w:noProof/>
                <w:webHidden/>
              </w:rPr>
              <w:fldChar w:fldCharType="begin"/>
            </w:r>
            <w:r>
              <w:rPr>
                <w:noProof/>
                <w:webHidden/>
              </w:rPr>
              <w:instrText xml:space="preserve"> PAGEREF _Toc109815981 \h </w:instrText>
            </w:r>
            <w:r>
              <w:rPr>
                <w:noProof/>
                <w:webHidden/>
              </w:rPr>
            </w:r>
          </w:ins>
          <w:r>
            <w:rPr>
              <w:noProof/>
              <w:webHidden/>
            </w:rPr>
            <w:fldChar w:fldCharType="separate"/>
          </w:r>
          <w:ins w:id="126" w:author="Gordon McNab (BRT-UK)" w:date="2022-07-27T12:05:00Z">
            <w:r>
              <w:rPr>
                <w:noProof/>
                <w:webHidden/>
              </w:rPr>
              <w:t>38</w:t>
            </w:r>
            <w:r>
              <w:rPr>
                <w:noProof/>
                <w:webHidden/>
              </w:rPr>
              <w:fldChar w:fldCharType="end"/>
            </w:r>
            <w:r w:rsidRPr="00EA1945">
              <w:rPr>
                <w:rStyle w:val="Hyperlink"/>
                <w:noProof/>
              </w:rPr>
              <w:fldChar w:fldCharType="end"/>
            </w:r>
          </w:ins>
        </w:p>
        <w:p w14:paraId="0EA3E915" w14:textId="0526846A" w:rsidR="0071750D" w:rsidRDefault="0071750D">
          <w:pPr>
            <w:pStyle w:val="TOC2"/>
            <w:tabs>
              <w:tab w:val="right" w:leader="dot" w:pos="9016"/>
            </w:tabs>
            <w:rPr>
              <w:ins w:id="127" w:author="Gordon McNab (BRT-UK)" w:date="2022-07-27T12:05:00Z"/>
              <w:rFonts w:asciiTheme="minorHAnsi" w:hAnsiTheme="minorHAnsi"/>
              <w:b w:val="0"/>
              <w:noProof/>
              <w:sz w:val="22"/>
              <w:lang w:val="en-GB" w:eastAsia="en-GB"/>
            </w:rPr>
          </w:pPr>
          <w:ins w:id="128"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"_Toc109815982"</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List of Tables</w:t>
            </w:r>
            <w:r>
              <w:rPr>
                <w:noProof/>
                <w:webHidden/>
              </w:rPr>
              <w:tab/>
            </w:r>
            <w:r>
              <w:rPr>
                <w:noProof/>
                <w:webHidden/>
              </w:rPr>
              <w:fldChar w:fldCharType="begin"/>
            </w:r>
            <w:r>
              <w:rPr>
                <w:noProof/>
                <w:webHidden/>
              </w:rPr>
              <w:instrText xml:space="preserve"> PAGEREF _Toc109815982 \h </w:instrText>
            </w:r>
            <w:r>
              <w:rPr>
                <w:noProof/>
                <w:webHidden/>
              </w:rPr>
            </w:r>
          </w:ins>
          <w:r>
            <w:rPr>
              <w:noProof/>
              <w:webHidden/>
            </w:rPr>
            <w:fldChar w:fldCharType="separate"/>
          </w:r>
          <w:ins w:id="129" w:author="Gordon McNab (BRT-UK)" w:date="2022-07-27T12:05:00Z">
            <w:r>
              <w:rPr>
                <w:noProof/>
                <w:webHidden/>
              </w:rPr>
              <w:t>39</w:t>
            </w:r>
            <w:r>
              <w:rPr>
                <w:noProof/>
                <w:webHidden/>
              </w:rPr>
              <w:fldChar w:fldCharType="end"/>
            </w:r>
            <w:r w:rsidRPr="00EA1945">
              <w:rPr>
                <w:rStyle w:val="Hyperlink"/>
                <w:noProof/>
              </w:rPr>
              <w:fldChar w:fldCharType="end"/>
            </w:r>
          </w:ins>
        </w:p>
        <w:p w14:paraId="41317976" w14:textId="29C8F5B2" w:rsidR="0071750D" w:rsidRDefault="0071750D" w:rsidP="0071750D">
          <w:pPr>
            <w:pStyle w:val="TOC1"/>
            <w:rPr>
              <w:ins w:id="130" w:author="Gordon McNab (BRT-UK)" w:date="2022-07-27T12:05:00Z"/>
              <w:rFonts w:asciiTheme="minorHAnsi" w:hAnsiTheme="minorHAnsi"/>
              <w:noProof/>
              <w:sz w:val="22"/>
              <w:lang w:val="en-GB" w:eastAsia="en-GB"/>
            </w:rPr>
          </w:pPr>
          <w:ins w:id="131" w:author="Gordon McNab (BRT-UK)" w:date="2022-07-27T12:05:00Z">
            <w:r w:rsidRPr="00EA1945">
              <w:rPr>
                <w:rStyle w:val="Hyperlink"/>
                <w:noProof/>
              </w:rPr>
              <w:fldChar w:fldCharType="begin"/>
            </w:r>
            <w:r w:rsidRPr="00EA1945">
              <w:rPr>
                <w:rStyle w:val="Hyperlink"/>
                <w:noProof/>
              </w:rPr>
              <w:instrText xml:space="preserve"> </w:instrText>
            </w:r>
            <w:r>
              <w:rPr>
                <w:noProof/>
              </w:rPr>
              <w:instrText>HYPERLINK \l "_Toc109815983"</w:instrText>
            </w:r>
            <w:r w:rsidRPr="00EA1945">
              <w:rPr>
                <w:rStyle w:val="Hyperlink"/>
                <w:noProof/>
              </w:rPr>
              <w:instrText xml:space="preserve"> </w:instrText>
            </w:r>
            <w:r w:rsidRPr="00EA1945">
              <w:rPr>
                <w:rStyle w:val="Hyperlink"/>
                <w:noProof/>
              </w:rPr>
            </w:r>
            <w:r w:rsidRPr="00EA1945">
              <w:rPr>
                <w:rStyle w:val="Hyperlink"/>
                <w:noProof/>
              </w:rPr>
              <w:fldChar w:fldCharType="separate"/>
            </w:r>
            <w:r w:rsidRPr="00EA1945">
              <w:rPr>
                <w:rStyle w:val="Hyperlink"/>
                <w:noProof/>
              </w:rPr>
              <w:t>Appendix C– Revision History</w:t>
            </w:r>
            <w:r>
              <w:rPr>
                <w:noProof/>
                <w:webHidden/>
              </w:rPr>
              <w:tab/>
            </w:r>
            <w:r>
              <w:rPr>
                <w:noProof/>
                <w:webHidden/>
              </w:rPr>
              <w:fldChar w:fldCharType="begin"/>
            </w:r>
            <w:r>
              <w:rPr>
                <w:noProof/>
                <w:webHidden/>
              </w:rPr>
              <w:instrText xml:space="preserve"> PAGEREF _Toc109815983 \h </w:instrText>
            </w:r>
            <w:r>
              <w:rPr>
                <w:noProof/>
                <w:webHidden/>
              </w:rPr>
            </w:r>
          </w:ins>
          <w:r>
            <w:rPr>
              <w:noProof/>
              <w:webHidden/>
            </w:rPr>
            <w:fldChar w:fldCharType="separate"/>
          </w:r>
          <w:ins w:id="132" w:author="Gordon McNab (BRT-UK)" w:date="2022-07-27T12:05:00Z">
            <w:r>
              <w:rPr>
                <w:noProof/>
                <w:webHidden/>
              </w:rPr>
              <w:t>40</w:t>
            </w:r>
            <w:r>
              <w:rPr>
                <w:noProof/>
                <w:webHidden/>
              </w:rPr>
              <w:fldChar w:fldCharType="end"/>
            </w:r>
            <w:r w:rsidRPr="00EA1945">
              <w:rPr>
                <w:rStyle w:val="Hyperlink"/>
                <w:noProof/>
              </w:rPr>
              <w:fldChar w:fldCharType="end"/>
            </w:r>
          </w:ins>
        </w:p>
        <w:p w14:paraId="0DAC580E" w14:textId="220D6B80" w:rsidR="00495077" w:rsidDel="0071750D" w:rsidRDefault="00495077" w:rsidP="00310A93">
          <w:pPr>
            <w:pStyle w:val="TOC1"/>
            <w:rPr>
              <w:del w:id="133" w:author="Gordon McNab (BRT-UK)" w:date="2022-07-27T11:52:00Z"/>
              <w:rFonts w:asciiTheme="minorHAnsi" w:hAnsiTheme="minorHAnsi"/>
              <w:noProof/>
              <w:sz w:val="22"/>
              <w:lang w:val="en-US" w:eastAsia="en-US"/>
            </w:rPr>
            <w:pPrChange w:id="134" w:author="Gordon McNab (BRT-UK)" w:date="2022-07-20T17:14:00Z">
              <w:pPr>
                <w:pStyle w:val="TOC1"/>
                <w:tabs>
                  <w:tab w:val="left" w:pos="440"/>
                </w:tabs>
              </w:pPr>
            </w:pPrChange>
          </w:pPr>
          <w:del w:id="135" w:author="Gordon McNab (BRT-UK)" w:date="2022-07-27T11:52:00Z">
            <w:r w:rsidRPr="0071750D" w:rsidDel="0071750D">
              <w:rPr>
                <w:noProof/>
                <w:rPrChange w:id="136" w:author="Gordon McNab (BRT-UK)" w:date="2022-07-27T11:52:00Z">
                  <w:rPr>
                    <w:rStyle w:val="Hyperlink"/>
                    <w:noProof/>
                  </w:rPr>
                </w:rPrChange>
              </w:rPr>
              <w:delText>1</w:delText>
            </w:r>
            <w:r w:rsidDel="0071750D">
              <w:rPr>
                <w:rFonts w:asciiTheme="minorHAnsi" w:hAnsiTheme="minorHAnsi"/>
                <w:noProof/>
                <w:sz w:val="22"/>
                <w:lang w:val="en-US" w:eastAsia="en-US"/>
              </w:rPr>
              <w:tab/>
            </w:r>
            <w:r w:rsidRPr="0071750D" w:rsidDel="0071750D">
              <w:rPr>
                <w:noProof/>
                <w:rPrChange w:id="137" w:author="Gordon McNab (BRT-UK)" w:date="2022-07-27T11:52:00Z">
                  <w:rPr>
                    <w:rStyle w:val="Hyperlink"/>
                    <w:noProof/>
                  </w:rPr>
                </w:rPrChange>
              </w:rPr>
              <w:delText>Introduction</w:delText>
            </w:r>
            <w:r w:rsidDel="0071750D">
              <w:rPr>
                <w:noProof/>
                <w:webHidden/>
              </w:rPr>
              <w:tab/>
              <w:delText>4</w:delText>
            </w:r>
          </w:del>
        </w:p>
        <w:p w14:paraId="27BAC430" w14:textId="5136522F" w:rsidR="00495077" w:rsidDel="0071750D" w:rsidRDefault="00495077">
          <w:pPr>
            <w:pStyle w:val="TOC2"/>
            <w:tabs>
              <w:tab w:val="left" w:pos="880"/>
              <w:tab w:val="right" w:leader="dot" w:pos="9016"/>
            </w:tabs>
            <w:rPr>
              <w:del w:id="138" w:author="Gordon McNab (BRT-UK)" w:date="2022-07-27T11:52:00Z"/>
              <w:rFonts w:asciiTheme="minorHAnsi" w:hAnsiTheme="minorHAnsi"/>
              <w:b w:val="0"/>
              <w:noProof/>
              <w:sz w:val="22"/>
              <w:lang w:val="en-US" w:eastAsia="en-US"/>
            </w:rPr>
          </w:pPr>
          <w:del w:id="139" w:author="Gordon McNab (BRT-UK)" w:date="2022-07-27T11:52:00Z">
            <w:r w:rsidRPr="0071750D" w:rsidDel="0071750D">
              <w:rPr>
                <w:noProof/>
                <w:rPrChange w:id="140" w:author="Gordon McNab (BRT-UK)" w:date="2022-07-27T11:52:00Z">
                  <w:rPr>
                    <w:rStyle w:val="Hyperlink"/>
                    <w:noProof/>
                  </w:rPr>
                </w:rPrChange>
              </w:rPr>
              <w:delText>1.1</w:delText>
            </w:r>
            <w:r w:rsidDel="0071750D">
              <w:rPr>
                <w:rFonts w:asciiTheme="minorHAnsi" w:hAnsiTheme="minorHAnsi"/>
                <w:b w:val="0"/>
                <w:noProof/>
                <w:sz w:val="22"/>
                <w:lang w:val="en-US" w:eastAsia="en-US"/>
              </w:rPr>
              <w:tab/>
            </w:r>
            <w:r w:rsidRPr="0071750D" w:rsidDel="0071750D">
              <w:rPr>
                <w:noProof/>
                <w:rPrChange w:id="141" w:author="Gordon McNab (BRT-UK)" w:date="2022-07-27T11:52:00Z">
                  <w:rPr>
                    <w:rStyle w:val="Hyperlink"/>
                    <w:noProof/>
                  </w:rPr>
                </w:rPrChange>
              </w:rPr>
              <w:delText>Overview</w:delText>
            </w:r>
            <w:r w:rsidDel="0071750D">
              <w:rPr>
                <w:noProof/>
                <w:webHidden/>
              </w:rPr>
              <w:tab/>
              <w:delText>4</w:delText>
            </w:r>
          </w:del>
        </w:p>
        <w:p w14:paraId="43053AA2" w14:textId="0B68D84F" w:rsidR="00495077" w:rsidDel="0071750D" w:rsidRDefault="00495077">
          <w:pPr>
            <w:pStyle w:val="TOC2"/>
            <w:tabs>
              <w:tab w:val="left" w:pos="880"/>
              <w:tab w:val="right" w:leader="dot" w:pos="9016"/>
            </w:tabs>
            <w:rPr>
              <w:del w:id="142" w:author="Gordon McNab (BRT-UK)" w:date="2022-07-27T11:52:00Z"/>
              <w:rFonts w:asciiTheme="minorHAnsi" w:hAnsiTheme="minorHAnsi"/>
              <w:b w:val="0"/>
              <w:noProof/>
              <w:sz w:val="22"/>
              <w:lang w:val="en-US" w:eastAsia="en-US"/>
            </w:rPr>
          </w:pPr>
          <w:del w:id="143" w:author="Gordon McNab (BRT-UK)" w:date="2022-07-27T11:52:00Z">
            <w:r w:rsidRPr="0071750D" w:rsidDel="0071750D">
              <w:rPr>
                <w:noProof/>
                <w:rPrChange w:id="144" w:author="Gordon McNab (BRT-UK)" w:date="2022-07-27T11:52:00Z">
                  <w:rPr>
                    <w:rStyle w:val="Hyperlink"/>
                    <w:noProof/>
                  </w:rPr>
                </w:rPrChange>
              </w:rPr>
              <w:delText>1.2</w:delText>
            </w:r>
            <w:r w:rsidDel="0071750D">
              <w:rPr>
                <w:rFonts w:asciiTheme="minorHAnsi" w:hAnsiTheme="minorHAnsi"/>
                <w:b w:val="0"/>
                <w:noProof/>
                <w:sz w:val="22"/>
                <w:lang w:val="en-US" w:eastAsia="en-US"/>
              </w:rPr>
              <w:tab/>
            </w:r>
            <w:r w:rsidRPr="0071750D" w:rsidDel="0071750D">
              <w:rPr>
                <w:noProof/>
                <w:rPrChange w:id="145" w:author="Gordon McNab (BRT-UK)" w:date="2022-07-27T11:52:00Z">
                  <w:rPr>
                    <w:rStyle w:val="Hyperlink"/>
                    <w:noProof/>
                  </w:rPr>
                </w:rPrChange>
              </w:rPr>
              <w:delText>Scope</w:delText>
            </w:r>
            <w:r w:rsidDel="0071750D">
              <w:rPr>
                <w:noProof/>
                <w:webHidden/>
              </w:rPr>
              <w:tab/>
              <w:delText>4</w:delText>
            </w:r>
          </w:del>
        </w:p>
        <w:p w14:paraId="3AA7207C" w14:textId="33283B71" w:rsidR="00495077" w:rsidDel="0071750D" w:rsidRDefault="00495077" w:rsidP="00310A93">
          <w:pPr>
            <w:pStyle w:val="TOC1"/>
            <w:rPr>
              <w:del w:id="146" w:author="Gordon McNab (BRT-UK)" w:date="2022-07-27T11:52:00Z"/>
              <w:rFonts w:asciiTheme="minorHAnsi" w:hAnsiTheme="minorHAnsi"/>
              <w:noProof/>
              <w:sz w:val="22"/>
              <w:lang w:val="en-US" w:eastAsia="en-US"/>
            </w:rPr>
            <w:pPrChange w:id="147" w:author="Gordon McNab (BRT-UK)" w:date="2022-07-20T17:14:00Z">
              <w:pPr>
                <w:pStyle w:val="TOC1"/>
                <w:tabs>
                  <w:tab w:val="left" w:pos="440"/>
                </w:tabs>
              </w:pPr>
            </w:pPrChange>
          </w:pPr>
          <w:del w:id="148" w:author="Gordon McNab (BRT-UK)" w:date="2022-07-27T11:52:00Z">
            <w:r w:rsidRPr="0071750D" w:rsidDel="0071750D">
              <w:rPr>
                <w:noProof/>
                <w:rPrChange w:id="149" w:author="Gordon McNab (BRT-UK)" w:date="2022-07-27T11:52:00Z">
                  <w:rPr>
                    <w:rStyle w:val="Hyperlink"/>
                    <w:noProof/>
                  </w:rPr>
                </w:rPrChange>
              </w:rPr>
              <w:delText>2</w:delText>
            </w:r>
            <w:r w:rsidDel="0071750D">
              <w:rPr>
                <w:rFonts w:asciiTheme="minorHAnsi" w:hAnsiTheme="minorHAnsi"/>
                <w:noProof/>
                <w:sz w:val="22"/>
                <w:lang w:val="en-US" w:eastAsia="en-US"/>
              </w:rPr>
              <w:tab/>
            </w:r>
            <w:r w:rsidRPr="0071750D" w:rsidDel="0071750D">
              <w:rPr>
                <w:noProof/>
                <w:rPrChange w:id="150" w:author="Gordon McNab (BRT-UK)" w:date="2022-07-27T11:52:00Z">
                  <w:rPr>
                    <w:rStyle w:val="Hyperlink"/>
                    <w:noProof/>
                  </w:rPr>
                </w:rPrChange>
              </w:rPr>
              <w:delText>ESD 4.10 Exported Project - Introduction</w:delText>
            </w:r>
            <w:r w:rsidDel="0071750D">
              <w:rPr>
                <w:noProof/>
                <w:webHidden/>
              </w:rPr>
              <w:tab/>
              <w:delText>5</w:delText>
            </w:r>
          </w:del>
        </w:p>
        <w:p w14:paraId="38960166" w14:textId="1EF5494D" w:rsidR="00495077" w:rsidDel="0071750D" w:rsidRDefault="00495077" w:rsidP="00310A93">
          <w:pPr>
            <w:pStyle w:val="TOC1"/>
            <w:rPr>
              <w:del w:id="151" w:author="Gordon McNab (BRT-UK)" w:date="2022-07-27T11:52:00Z"/>
              <w:rFonts w:asciiTheme="minorHAnsi" w:hAnsiTheme="minorHAnsi"/>
              <w:noProof/>
              <w:sz w:val="22"/>
              <w:lang w:val="en-US" w:eastAsia="en-US"/>
            </w:rPr>
            <w:pPrChange w:id="152" w:author="Gordon McNab (BRT-UK)" w:date="2022-07-20T17:14:00Z">
              <w:pPr>
                <w:pStyle w:val="TOC1"/>
                <w:tabs>
                  <w:tab w:val="left" w:pos="440"/>
                </w:tabs>
              </w:pPr>
            </w:pPrChange>
          </w:pPr>
          <w:del w:id="153" w:author="Gordon McNab (BRT-UK)" w:date="2022-07-27T11:52:00Z">
            <w:r w:rsidRPr="0071750D" w:rsidDel="0071750D">
              <w:rPr>
                <w:noProof/>
                <w:rPrChange w:id="154" w:author="Gordon McNab (BRT-UK)" w:date="2022-07-27T11:52:00Z">
                  <w:rPr>
                    <w:rStyle w:val="Hyperlink"/>
                    <w:noProof/>
                  </w:rPr>
                </w:rPrChange>
              </w:rPr>
              <w:delText>3</w:delText>
            </w:r>
            <w:r w:rsidDel="0071750D">
              <w:rPr>
                <w:rFonts w:asciiTheme="minorHAnsi" w:hAnsiTheme="minorHAnsi"/>
                <w:noProof/>
                <w:sz w:val="22"/>
                <w:lang w:val="en-US" w:eastAsia="en-US"/>
              </w:rPr>
              <w:tab/>
            </w:r>
            <w:r w:rsidRPr="0071750D" w:rsidDel="0071750D">
              <w:rPr>
                <w:noProof/>
                <w:rPrChange w:id="155" w:author="Gordon McNab (BRT-UK)" w:date="2022-07-27T11:52:00Z">
                  <w:rPr>
                    <w:rStyle w:val="Hyperlink"/>
                    <w:noProof/>
                  </w:rPr>
                </w:rPrChange>
              </w:rPr>
              <w:delText>Porting principles</w:delText>
            </w:r>
            <w:r w:rsidDel="0071750D">
              <w:rPr>
                <w:noProof/>
                <w:webHidden/>
              </w:rPr>
              <w:tab/>
              <w:delText>7</w:delText>
            </w:r>
          </w:del>
        </w:p>
        <w:p w14:paraId="6DC0836A" w14:textId="3DAFF7B7" w:rsidR="00495077" w:rsidDel="0071750D" w:rsidRDefault="00495077">
          <w:pPr>
            <w:pStyle w:val="TOC2"/>
            <w:tabs>
              <w:tab w:val="left" w:pos="880"/>
              <w:tab w:val="right" w:leader="dot" w:pos="9016"/>
            </w:tabs>
            <w:rPr>
              <w:del w:id="156" w:author="Gordon McNab (BRT-UK)" w:date="2022-07-27T11:52:00Z"/>
              <w:rFonts w:asciiTheme="minorHAnsi" w:hAnsiTheme="minorHAnsi"/>
              <w:b w:val="0"/>
              <w:noProof/>
              <w:sz w:val="22"/>
              <w:lang w:val="en-US" w:eastAsia="en-US"/>
            </w:rPr>
          </w:pPr>
          <w:del w:id="157" w:author="Gordon McNab (BRT-UK)" w:date="2022-07-27T11:52:00Z">
            <w:r w:rsidRPr="0071750D" w:rsidDel="0071750D">
              <w:rPr>
                <w:noProof/>
                <w:rPrChange w:id="158" w:author="Gordon McNab (BRT-UK)" w:date="2022-07-27T11:52:00Z">
                  <w:rPr>
                    <w:rStyle w:val="Hyperlink"/>
                    <w:noProof/>
                  </w:rPr>
                </w:rPrChange>
              </w:rPr>
              <w:delText>3.1</w:delText>
            </w:r>
            <w:r w:rsidDel="0071750D">
              <w:rPr>
                <w:rFonts w:asciiTheme="minorHAnsi" w:hAnsiTheme="minorHAnsi"/>
                <w:b w:val="0"/>
                <w:noProof/>
                <w:sz w:val="22"/>
                <w:lang w:val="en-US" w:eastAsia="en-US"/>
              </w:rPr>
              <w:tab/>
            </w:r>
            <w:r w:rsidRPr="0071750D" w:rsidDel="0071750D">
              <w:rPr>
                <w:noProof/>
                <w:rPrChange w:id="159" w:author="Gordon McNab (BRT-UK)" w:date="2022-07-27T11:52:00Z">
                  <w:rPr>
                    <w:rStyle w:val="Hyperlink"/>
                    <w:noProof/>
                  </w:rPr>
                </w:rPrChange>
              </w:rPr>
              <w:delText>Hardware</w:delText>
            </w:r>
            <w:r w:rsidDel="0071750D">
              <w:rPr>
                <w:noProof/>
                <w:webHidden/>
              </w:rPr>
              <w:tab/>
              <w:delText>7</w:delText>
            </w:r>
          </w:del>
        </w:p>
        <w:p w14:paraId="0D7E5FCA" w14:textId="5C810AA6" w:rsidR="00495077" w:rsidDel="0071750D" w:rsidRDefault="00495077">
          <w:pPr>
            <w:pStyle w:val="TOC2"/>
            <w:tabs>
              <w:tab w:val="left" w:pos="880"/>
              <w:tab w:val="right" w:leader="dot" w:pos="9016"/>
            </w:tabs>
            <w:rPr>
              <w:del w:id="160" w:author="Gordon McNab (BRT-UK)" w:date="2022-07-27T11:52:00Z"/>
              <w:rFonts w:asciiTheme="minorHAnsi" w:hAnsiTheme="minorHAnsi"/>
              <w:b w:val="0"/>
              <w:noProof/>
              <w:sz w:val="22"/>
              <w:lang w:val="en-US" w:eastAsia="en-US"/>
            </w:rPr>
          </w:pPr>
          <w:del w:id="161" w:author="Gordon McNab (BRT-UK)" w:date="2022-07-27T11:52:00Z">
            <w:r w:rsidRPr="0071750D" w:rsidDel="0071750D">
              <w:rPr>
                <w:noProof/>
                <w:rPrChange w:id="162" w:author="Gordon McNab (BRT-UK)" w:date="2022-07-27T11:52:00Z">
                  <w:rPr>
                    <w:rStyle w:val="Hyperlink"/>
                    <w:noProof/>
                  </w:rPr>
                </w:rPrChange>
              </w:rPr>
              <w:delText>3.2</w:delText>
            </w:r>
            <w:r w:rsidDel="0071750D">
              <w:rPr>
                <w:rFonts w:asciiTheme="minorHAnsi" w:hAnsiTheme="minorHAnsi"/>
                <w:b w:val="0"/>
                <w:noProof/>
                <w:sz w:val="22"/>
                <w:lang w:val="en-US" w:eastAsia="en-US"/>
              </w:rPr>
              <w:tab/>
            </w:r>
            <w:r w:rsidRPr="0071750D" w:rsidDel="0071750D">
              <w:rPr>
                <w:noProof/>
                <w:rPrChange w:id="163" w:author="Gordon McNab (BRT-UK)" w:date="2022-07-27T11:52:00Z">
                  <w:rPr>
                    <w:rStyle w:val="Hyperlink"/>
                    <w:noProof/>
                  </w:rPr>
                </w:rPrChange>
              </w:rPr>
              <w:delText>Software</w:delText>
            </w:r>
            <w:r w:rsidDel="0071750D">
              <w:rPr>
                <w:noProof/>
                <w:webHidden/>
              </w:rPr>
              <w:tab/>
              <w:delText>7</w:delText>
            </w:r>
          </w:del>
        </w:p>
        <w:p w14:paraId="442D799C" w14:textId="6818DA31" w:rsidR="00495077" w:rsidDel="0071750D" w:rsidRDefault="00495077" w:rsidP="00310A93">
          <w:pPr>
            <w:pStyle w:val="TOC1"/>
            <w:rPr>
              <w:del w:id="164" w:author="Gordon McNab (BRT-UK)" w:date="2022-07-27T11:52:00Z"/>
              <w:rFonts w:asciiTheme="minorHAnsi" w:hAnsiTheme="minorHAnsi"/>
              <w:noProof/>
              <w:sz w:val="22"/>
              <w:lang w:val="en-US" w:eastAsia="en-US"/>
            </w:rPr>
            <w:pPrChange w:id="165" w:author="Gordon McNab (BRT-UK)" w:date="2022-07-20T17:14:00Z">
              <w:pPr>
                <w:pStyle w:val="TOC1"/>
                <w:tabs>
                  <w:tab w:val="left" w:pos="440"/>
                </w:tabs>
              </w:pPr>
            </w:pPrChange>
          </w:pPr>
          <w:del w:id="166" w:author="Gordon McNab (BRT-UK)" w:date="2022-07-27T11:52:00Z">
            <w:r w:rsidRPr="0071750D" w:rsidDel="0071750D">
              <w:rPr>
                <w:noProof/>
                <w:rPrChange w:id="167" w:author="Gordon McNab (BRT-UK)" w:date="2022-07-27T11:52:00Z">
                  <w:rPr>
                    <w:rStyle w:val="Hyperlink"/>
                    <w:noProof/>
                  </w:rPr>
                </w:rPrChange>
              </w:rPr>
              <w:delText>4</w:delText>
            </w:r>
            <w:r w:rsidDel="0071750D">
              <w:rPr>
                <w:rFonts w:asciiTheme="minorHAnsi" w:hAnsiTheme="minorHAnsi"/>
                <w:noProof/>
                <w:sz w:val="22"/>
                <w:lang w:val="en-US" w:eastAsia="en-US"/>
              </w:rPr>
              <w:tab/>
            </w:r>
            <w:r w:rsidRPr="0071750D" w:rsidDel="0071750D">
              <w:rPr>
                <w:noProof/>
                <w:rPrChange w:id="168" w:author="Gordon McNab (BRT-UK)" w:date="2022-07-27T11:52:00Z">
                  <w:rPr>
                    <w:rStyle w:val="Hyperlink"/>
                    <w:noProof/>
                  </w:rPr>
                </w:rPrChange>
              </w:rPr>
              <w:delText>Example</w:delText>
            </w:r>
            <w:r w:rsidDel="0071750D">
              <w:rPr>
                <w:noProof/>
                <w:webHidden/>
              </w:rPr>
              <w:tab/>
              <w:delText>8</w:delText>
            </w:r>
          </w:del>
        </w:p>
        <w:p w14:paraId="1F9F3C7A" w14:textId="1859388E" w:rsidR="00495077" w:rsidDel="0071750D" w:rsidRDefault="00495077">
          <w:pPr>
            <w:pStyle w:val="TOC2"/>
            <w:tabs>
              <w:tab w:val="left" w:pos="880"/>
              <w:tab w:val="right" w:leader="dot" w:pos="9016"/>
            </w:tabs>
            <w:rPr>
              <w:del w:id="169" w:author="Gordon McNab (BRT-UK)" w:date="2022-07-27T11:52:00Z"/>
              <w:rFonts w:asciiTheme="minorHAnsi" w:hAnsiTheme="minorHAnsi"/>
              <w:b w:val="0"/>
              <w:noProof/>
              <w:sz w:val="22"/>
              <w:lang w:val="en-US" w:eastAsia="en-US"/>
            </w:rPr>
          </w:pPr>
          <w:del w:id="170" w:author="Gordon McNab (BRT-UK)" w:date="2022-07-27T11:52:00Z">
            <w:r w:rsidRPr="0071750D" w:rsidDel="0071750D">
              <w:rPr>
                <w:noProof/>
                <w:rPrChange w:id="171" w:author="Gordon McNab (BRT-UK)" w:date="2022-07-27T11:52:00Z">
                  <w:rPr>
                    <w:rStyle w:val="Hyperlink"/>
                    <w:noProof/>
                  </w:rPr>
                </w:rPrChange>
              </w:rPr>
              <w:delText>4.1</w:delText>
            </w:r>
            <w:r w:rsidDel="0071750D">
              <w:rPr>
                <w:rFonts w:asciiTheme="minorHAnsi" w:hAnsiTheme="minorHAnsi"/>
                <w:b w:val="0"/>
                <w:noProof/>
                <w:sz w:val="22"/>
                <w:lang w:val="en-US" w:eastAsia="en-US"/>
              </w:rPr>
              <w:tab/>
            </w:r>
            <w:r w:rsidRPr="0071750D" w:rsidDel="0071750D">
              <w:rPr>
                <w:noProof/>
                <w:rPrChange w:id="172" w:author="Gordon McNab (BRT-UK)" w:date="2022-07-27T11:52:00Z">
                  <w:rPr>
                    <w:rStyle w:val="Hyperlink"/>
                    <w:noProof/>
                  </w:rPr>
                </w:rPrChange>
              </w:rPr>
              <w:delText>Hardware Connection</w:delText>
            </w:r>
            <w:r w:rsidDel="0071750D">
              <w:rPr>
                <w:noProof/>
                <w:webHidden/>
              </w:rPr>
              <w:tab/>
              <w:delText>10</w:delText>
            </w:r>
          </w:del>
        </w:p>
        <w:p w14:paraId="3ADFCFE4" w14:textId="3FA07811" w:rsidR="00495077" w:rsidDel="0071750D" w:rsidRDefault="00495077" w:rsidP="00A26D82">
          <w:pPr>
            <w:pStyle w:val="TOC3"/>
            <w:rPr>
              <w:del w:id="173" w:author="Gordon McNab (BRT-UK)" w:date="2022-07-27T11:52:00Z"/>
              <w:rFonts w:asciiTheme="minorHAnsi" w:hAnsiTheme="minorHAnsi"/>
              <w:noProof/>
              <w:sz w:val="22"/>
              <w:lang w:val="en-US" w:eastAsia="en-US"/>
            </w:rPr>
          </w:pPr>
          <w:del w:id="174" w:author="Gordon McNab (BRT-UK)" w:date="2022-07-27T11:52:00Z">
            <w:r w:rsidRPr="0071750D" w:rsidDel="0071750D">
              <w:rPr>
                <w:noProof/>
                <w:rPrChange w:id="175" w:author="Gordon McNab (BRT-UK)" w:date="2022-07-27T11:52:00Z">
                  <w:rPr>
                    <w:rStyle w:val="Hyperlink"/>
                    <w:noProof/>
                  </w:rPr>
                </w:rPrChange>
              </w:rPr>
              <w:delText>4.1.1</w:delText>
            </w:r>
            <w:r w:rsidDel="0071750D">
              <w:rPr>
                <w:rFonts w:asciiTheme="minorHAnsi" w:hAnsiTheme="minorHAnsi"/>
                <w:noProof/>
                <w:sz w:val="22"/>
                <w:lang w:val="en-US" w:eastAsia="en-US"/>
              </w:rPr>
              <w:tab/>
            </w:r>
            <w:r w:rsidRPr="0071750D" w:rsidDel="0071750D">
              <w:rPr>
                <w:noProof/>
                <w:rPrChange w:id="176" w:author="Gordon McNab (BRT-UK)" w:date="2022-07-27T11:52:00Z">
                  <w:rPr>
                    <w:rStyle w:val="Hyperlink"/>
                    <w:noProof/>
                  </w:rPr>
                </w:rPrChange>
              </w:rPr>
              <w:delText>Power and Ground Connection</w:delText>
            </w:r>
            <w:r w:rsidDel="0071750D">
              <w:rPr>
                <w:noProof/>
                <w:webHidden/>
              </w:rPr>
              <w:tab/>
              <w:delText>10</w:delText>
            </w:r>
          </w:del>
        </w:p>
        <w:p w14:paraId="373720D1" w14:textId="470B9131" w:rsidR="00495077" w:rsidDel="0071750D" w:rsidRDefault="00495077" w:rsidP="00A26D82">
          <w:pPr>
            <w:pStyle w:val="TOC3"/>
            <w:rPr>
              <w:del w:id="177" w:author="Gordon McNab (BRT-UK)" w:date="2022-07-27T11:52:00Z"/>
              <w:rFonts w:asciiTheme="minorHAnsi" w:hAnsiTheme="minorHAnsi"/>
              <w:noProof/>
              <w:sz w:val="22"/>
              <w:lang w:val="en-US" w:eastAsia="en-US"/>
            </w:rPr>
          </w:pPr>
          <w:del w:id="178" w:author="Gordon McNab (BRT-UK)" w:date="2022-07-27T11:52:00Z">
            <w:r w:rsidRPr="0071750D" w:rsidDel="0071750D">
              <w:rPr>
                <w:noProof/>
                <w:rPrChange w:id="179" w:author="Gordon McNab (BRT-UK)" w:date="2022-07-27T11:52:00Z">
                  <w:rPr>
                    <w:rStyle w:val="Hyperlink"/>
                    <w:noProof/>
                  </w:rPr>
                </w:rPrChange>
              </w:rPr>
              <w:delText>4.1.2</w:delText>
            </w:r>
            <w:r w:rsidDel="0071750D">
              <w:rPr>
                <w:rFonts w:asciiTheme="minorHAnsi" w:hAnsiTheme="minorHAnsi"/>
                <w:noProof/>
                <w:sz w:val="22"/>
                <w:lang w:val="en-US" w:eastAsia="en-US"/>
              </w:rPr>
              <w:tab/>
            </w:r>
            <w:r w:rsidRPr="0071750D" w:rsidDel="0071750D">
              <w:rPr>
                <w:noProof/>
                <w:rPrChange w:id="180" w:author="Gordon McNab (BRT-UK)" w:date="2022-07-27T11:52:00Z">
                  <w:rPr>
                    <w:rStyle w:val="Hyperlink"/>
                    <w:noProof/>
                  </w:rPr>
                </w:rPrChange>
              </w:rPr>
              <w:delText>Signal lines Connection</w:delText>
            </w:r>
            <w:r w:rsidDel="0071750D">
              <w:rPr>
                <w:noProof/>
                <w:webHidden/>
              </w:rPr>
              <w:tab/>
              <w:delText>10</w:delText>
            </w:r>
          </w:del>
        </w:p>
        <w:p w14:paraId="58F2B43C" w14:textId="57256884" w:rsidR="00495077" w:rsidDel="0071750D" w:rsidRDefault="00495077">
          <w:pPr>
            <w:pStyle w:val="TOC2"/>
            <w:tabs>
              <w:tab w:val="left" w:pos="880"/>
              <w:tab w:val="right" w:leader="dot" w:pos="9016"/>
            </w:tabs>
            <w:rPr>
              <w:del w:id="181" w:author="Gordon McNab (BRT-UK)" w:date="2022-07-27T11:52:00Z"/>
              <w:rFonts w:asciiTheme="minorHAnsi" w:hAnsiTheme="minorHAnsi"/>
              <w:b w:val="0"/>
              <w:noProof/>
              <w:sz w:val="22"/>
              <w:lang w:val="en-US" w:eastAsia="en-US"/>
            </w:rPr>
          </w:pPr>
          <w:del w:id="182" w:author="Gordon McNab (BRT-UK)" w:date="2022-07-27T11:52:00Z">
            <w:r w:rsidRPr="0071750D" w:rsidDel="0071750D">
              <w:rPr>
                <w:noProof/>
                <w:rPrChange w:id="183" w:author="Gordon McNab (BRT-UK)" w:date="2022-07-27T11:52:00Z">
                  <w:rPr>
                    <w:rStyle w:val="Hyperlink"/>
                    <w:noProof/>
                  </w:rPr>
                </w:rPrChange>
              </w:rPr>
              <w:delText>4.2</w:delText>
            </w:r>
            <w:r w:rsidDel="0071750D">
              <w:rPr>
                <w:rFonts w:asciiTheme="minorHAnsi" w:hAnsiTheme="minorHAnsi"/>
                <w:b w:val="0"/>
                <w:noProof/>
                <w:sz w:val="22"/>
                <w:lang w:val="en-US" w:eastAsia="en-US"/>
              </w:rPr>
              <w:tab/>
            </w:r>
            <w:r w:rsidRPr="0071750D" w:rsidDel="0071750D">
              <w:rPr>
                <w:noProof/>
                <w:rPrChange w:id="184" w:author="Gordon McNab (BRT-UK)" w:date="2022-07-27T11:52:00Z">
                  <w:rPr>
                    <w:rStyle w:val="Hyperlink"/>
                    <w:noProof/>
                  </w:rPr>
                </w:rPrChange>
              </w:rPr>
              <w:delText>Software Setup</w:delText>
            </w:r>
            <w:r w:rsidDel="0071750D">
              <w:rPr>
                <w:noProof/>
                <w:webHidden/>
              </w:rPr>
              <w:tab/>
              <w:delText>10</w:delText>
            </w:r>
          </w:del>
        </w:p>
        <w:p w14:paraId="71F9587B" w14:textId="689934C1" w:rsidR="00495077" w:rsidDel="0071750D" w:rsidRDefault="00495077" w:rsidP="00A26D82">
          <w:pPr>
            <w:pStyle w:val="TOC3"/>
            <w:rPr>
              <w:del w:id="185" w:author="Gordon McNab (BRT-UK)" w:date="2022-07-27T11:52:00Z"/>
              <w:rFonts w:asciiTheme="minorHAnsi" w:hAnsiTheme="minorHAnsi"/>
              <w:noProof/>
              <w:sz w:val="22"/>
              <w:lang w:val="en-US" w:eastAsia="en-US"/>
            </w:rPr>
          </w:pPr>
          <w:del w:id="186" w:author="Gordon McNab (BRT-UK)" w:date="2022-07-27T11:52:00Z">
            <w:r w:rsidRPr="0071750D" w:rsidDel="0071750D">
              <w:rPr>
                <w:noProof/>
                <w:rPrChange w:id="187" w:author="Gordon McNab (BRT-UK)" w:date="2022-07-27T11:52:00Z">
                  <w:rPr>
                    <w:rStyle w:val="Hyperlink"/>
                    <w:noProof/>
                  </w:rPr>
                </w:rPrChange>
              </w:rPr>
              <w:delText>4.2.1</w:delText>
            </w:r>
            <w:r w:rsidDel="0071750D">
              <w:rPr>
                <w:rFonts w:asciiTheme="minorHAnsi" w:hAnsiTheme="minorHAnsi"/>
                <w:noProof/>
                <w:sz w:val="22"/>
                <w:lang w:val="en-US" w:eastAsia="en-US"/>
              </w:rPr>
              <w:tab/>
            </w:r>
            <w:r w:rsidRPr="0071750D" w:rsidDel="0071750D">
              <w:rPr>
                <w:noProof/>
                <w:rPrChange w:id="188" w:author="Gordon McNab (BRT-UK)" w:date="2022-07-27T11:52:00Z">
                  <w:rPr>
                    <w:rStyle w:val="Hyperlink"/>
                    <w:noProof/>
                  </w:rPr>
                </w:rPrChange>
              </w:rPr>
              <w:delText>Toolchain and Utility</w:delText>
            </w:r>
            <w:r w:rsidDel="0071750D">
              <w:rPr>
                <w:noProof/>
                <w:webHidden/>
              </w:rPr>
              <w:tab/>
              <w:delText>10</w:delText>
            </w:r>
          </w:del>
        </w:p>
        <w:p w14:paraId="05C45C1A" w14:textId="1CAFE3DB" w:rsidR="00495077" w:rsidDel="0071750D" w:rsidRDefault="00495077">
          <w:pPr>
            <w:pStyle w:val="TOC2"/>
            <w:tabs>
              <w:tab w:val="left" w:pos="880"/>
              <w:tab w:val="right" w:leader="dot" w:pos="9016"/>
            </w:tabs>
            <w:rPr>
              <w:del w:id="189" w:author="Gordon McNab (BRT-UK)" w:date="2022-07-27T11:52:00Z"/>
              <w:rFonts w:asciiTheme="minorHAnsi" w:hAnsiTheme="minorHAnsi"/>
              <w:b w:val="0"/>
              <w:noProof/>
              <w:sz w:val="22"/>
              <w:lang w:val="en-US" w:eastAsia="en-US"/>
            </w:rPr>
          </w:pPr>
          <w:del w:id="190" w:author="Gordon McNab (BRT-UK)" w:date="2022-07-27T11:52:00Z">
            <w:r w:rsidRPr="0071750D" w:rsidDel="0071750D">
              <w:rPr>
                <w:noProof/>
                <w:rPrChange w:id="191" w:author="Gordon McNab (BRT-UK)" w:date="2022-07-27T11:52:00Z">
                  <w:rPr>
                    <w:rStyle w:val="Hyperlink"/>
                    <w:noProof/>
                  </w:rPr>
                </w:rPrChange>
              </w:rPr>
              <w:delText>4.3</w:delText>
            </w:r>
            <w:r w:rsidDel="0071750D">
              <w:rPr>
                <w:rFonts w:asciiTheme="minorHAnsi" w:hAnsiTheme="minorHAnsi"/>
                <w:b w:val="0"/>
                <w:noProof/>
                <w:sz w:val="22"/>
                <w:lang w:val="en-US" w:eastAsia="en-US"/>
              </w:rPr>
              <w:tab/>
            </w:r>
            <w:r w:rsidRPr="0071750D" w:rsidDel="0071750D">
              <w:rPr>
                <w:noProof/>
                <w:rPrChange w:id="192" w:author="Gordon McNab (BRT-UK)" w:date="2022-07-27T11:52:00Z">
                  <w:rPr>
                    <w:rStyle w:val="Hyperlink"/>
                    <w:noProof/>
                  </w:rPr>
                </w:rPrChange>
              </w:rPr>
              <w:delText>Project porting procedure</w:delText>
            </w:r>
            <w:r w:rsidDel="0071750D">
              <w:rPr>
                <w:noProof/>
                <w:webHidden/>
              </w:rPr>
              <w:tab/>
              <w:delText>11</w:delText>
            </w:r>
          </w:del>
        </w:p>
        <w:p w14:paraId="590DF6D5" w14:textId="4DE74281" w:rsidR="00495077" w:rsidDel="0071750D" w:rsidRDefault="00495077" w:rsidP="00A26D82">
          <w:pPr>
            <w:pStyle w:val="TOC3"/>
            <w:rPr>
              <w:del w:id="193" w:author="Gordon McNab (BRT-UK)" w:date="2022-07-27T11:52:00Z"/>
              <w:rFonts w:asciiTheme="minorHAnsi" w:hAnsiTheme="minorHAnsi"/>
              <w:noProof/>
              <w:sz w:val="22"/>
              <w:lang w:val="en-US" w:eastAsia="en-US"/>
            </w:rPr>
          </w:pPr>
          <w:del w:id="194" w:author="Gordon McNab (BRT-UK)" w:date="2022-07-27T11:52:00Z">
            <w:r w:rsidRPr="0071750D" w:rsidDel="0071750D">
              <w:rPr>
                <w:noProof/>
                <w:rPrChange w:id="195" w:author="Gordon McNab (BRT-UK)" w:date="2022-07-27T11:52:00Z">
                  <w:rPr>
                    <w:rStyle w:val="Hyperlink"/>
                    <w:noProof/>
                  </w:rPr>
                </w:rPrChange>
              </w:rPr>
              <w:delText>4.3.1</w:delText>
            </w:r>
            <w:r w:rsidDel="0071750D">
              <w:rPr>
                <w:rFonts w:asciiTheme="minorHAnsi" w:hAnsiTheme="minorHAnsi"/>
                <w:noProof/>
                <w:sz w:val="22"/>
                <w:lang w:val="en-US" w:eastAsia="en-US"/>
              </w:rPr>
              <w:tab/>
            </w:r>
            <w:r w:rsidRPr="0071750D" w:rsidDel="0071750D">
              <w:rPr>
                <w:noProof/>
                <w:rPrChange w:id="196" w:author="Gordon McNab (BRT-UK)" w:date="2022-07-27T11:52:00Z">
                  <w:rPr>
                    <w:rStyle w:val="Hyperlink"/>
                    <w:noProof/>
                  </w:rPr>
                </w:rPrChange>
              </w:rPr>
              <w:delText>Create project on ESD and generate source code for eclipse IDE</w:delText>
            </w:r>
            <w:r w:rsidDel="0071750D">
              <w:rPr>
                <w:noProof/>
                <w:webHidden/>
              </w:rPr>
              <w:tab/>
              <w:delText>12</w:delText>
            </w:r>
          </w:del>
        </w:p>
        <w:p w14:paraId="07C33BB9" w14:textId="06DC6DB4" w:rsidR="00495077" w:rsidDel="0071750D" w:rsidRDefault="00495077" w:rsidP="00A26D82">
          <w:pPr>
            <w:pStyle w:val="TOC3"/>
            <w:rPr>
              <w:del w:id="197" w:author="Gordon McNab (BRT-UK)" w:date="2022-07-27T11:52:00Z"/>
              <w:rFonts w:asciiTheme="minorHAnsi" w:hAnsiTheme="minorHAnsi"/>
              <w:noProof/>
              <w:sz w:val="22"/>
              <w:lang w:val="en-US" w:eastAsia="en-US"/>
            </w:rPr>
          </w:pPr>
          <w:del w:id="198" w:author="Gordon McNab (BRT-UK)" w:date="2022-07-27T11:52:00Z">
            <w:r w:rsidRPr="0071750D" w:rsidDel="0071750D">
              <w:rPr>
                <w:noProof/>
                <w:rPrChange w:id="199" w:author="Gordon McNab (BRT-UK)" w:date="2022-07-27T11:52:00Z">
                  <w:rPr>
                    <w:rStyle w:val="Hyperlink"/>
                    <w:noProof/>
                  </w:rPr>
                </w:rPrChange>
              </w:rPr>
              <w:delText>4.3.2</w:delText>
            </w:r>
            <w:r w:rsidDel="0071750D">
              <w:rPr>
                <w:rFonts w:asciiTheme="minorHAnsi" w:hAnsiTheme="minorHAnsi"/>
                <w:noProof/>
                <w:sz w:val="22"/>
                <w:lang w:val="en-US" w:eastAsia="en-US"/>
              </w:rPr>
              <w:tab/>
            </w:r>
            <w:r w:rsidRPr="0071750D" w:rsidDel="0071750D">
              <w:rPr>
                <w:noProof/>
                <w:rPrChange w:id="200" w:author="Gordon McNab (BRT-UK)" w:date="2022-07-27T11:52:00Z">
                  <w:rPr>
                    <w:rStyle w:val="Hyperlink"/>
                    <w:noProof/>
                  </w:rPr>
                </w:rPrChange>
              </w:rPr>
              <w:delText>Generate project for STM32L4 Discovery board</w:delText>
            </w:r>
            <w:r w:rsidDel="0071750D">
              <w:rPr>
                <w:noProof/>
                <w:webHidden/>
              </w:rPr>
              <w:tab/>
              <w:delText>13</w:delText>
            </w:r>
          </w:del>
        </w:p>
        <w:p w14:paraId="67D6E2B9" w14:textId="4B1F5C7E" w:rsidR="00495077" w:rsidDel="0071750D" w:rsidRDefault="00495077" w:rsidP="00A26D82">
          <w:pPr>
            <w:pStyle w:val="TOC3"/>
            <w:rPr>
              <w:del w:id="201" w:author="Gordon McNab (BRT-UK)" w:date="2022-07-27T11:52:00Z"/>
              <w:rFonts w:asciiTheme="minorHAnsi" w:hAnsiTheme="minorHAnsi"/>
              <w:noProof/>
              <w:sz w:val="22"/>
              <w:lang w:val="en-US" w:eastAsia="en-US"/>
            </w:rPr>
          </w:pPr>
          <w:del w:id="202" w:author="Gordon McNab (BRT-UK)" w:date="2022-07-27T11:52:00Z">
            <w:r w:rsidRPr="0071750D" w:rsidDel="0071750D">
              <w:rPr>
                <w:noProof/>
                <w:rPrChange w:id="203" w:author="Gordon McNab (BRT-UK)" w:date="2022-07-27T11:52:00Z">
                  <w:rPr>
                    <w:rStyle w:val="Hyperlink"/>
                    <w:noProof/>
                  </w:rPr>
                </w:rPrChange>
              </w:rPr>
              <w:delText>4.3.3</w:delText>
            </w:r>
            <w:r w:rsidDel="0071750D">
              <w:rPr>
                <w:rFonts w:asciiTheme="minorHAnsi" w:hAnsiTheme="minorHAnsi"/>
                <w:noProof/>
                <w:sz w:val="22"/>
                <w:lang w:val="en-US" w:eastAsia="en-US"/>
              </w:rPr>
              <w:tab/>
            </w:r>
            <w:r w:rsidRPr="0071750D" w:rsidDel="0071750D">
              <w:rPr>
                <w:noProof/>
                <w:rPrChange w:id="204" w:author="Gordon McNab (BRT-UK)" w:date="2022-07-27T11:52:00Z">
                  <w:rPr>
                    <w:rStyle w:val="Hyperlink"/>
                    <w:noProof/>
                  </w:rPr>
                </w:rPrChange>
              </w:rPr>
              <w:delText>Port ESD generated source code to STM32L4 Discovery’s project</w:delText>
            </w:r>
            <w:r w:rsidDel="0071750D">
              <w:rPr>
                <w:noProof/>
                <w:webHidden/>
              </w:rPr>
              <w:tab/>
              <w:delText>17</w:delText>
            </w:r>
          </w:del>
        </w:p>
        <w:p w14:paraId="39C4CE17" w14:textId="662A5630" w:rsidR="00495077" w:rsidDel="0071750D" w:rsidRDefault="00495077" w:rsidP="00A26D82">
          <w:pPr>
            <w:pStyle w:val="TOC3"/>
            <w:rPr>
              <w:del w:id="205" w:author="Gordon McNab (BRT-UK)" w:date="2022-07-27T11:52:00Z"/>
              <w:rFonts w:asciiTheme="minorHAnsi" w:hAnsiTheme="minorHAnsi"/>
              <w:noProof/>
              <w:sz w:val="22"/>
              <w:lang w:val="en-US" w:eastAsia="en-US"/>
            </w:rPr>
          </w:pPr>
          <w:del w:id="206" w:author="Gordon McNab (BRT-UK)" w:date="2022-07-27T11:52:00Z">
            <w:r w:rsidRPr="0071750D" w:rsidDel="0071750D">
              <w:rPr>
                <w:noProof/>
                <w:rPrChange w:id="207" w:author="Gordon McNab (BRT-UK)" w:date="2022-07-27T11:52:00Z">
                  <w:rPr>
                    <w:rStyle w:val="Hyperlink"/>
                    <w:noProof/>
                  </w:rPr>
                </w:rPrChange>
              </w:rPr>
              <w:delText>4.3.4</w:delText>
            </w:r>
            <w:r w:rsidDel="0071750D">
              <w:rPr>
                <w:rFonts w:asciiTheme="minorHAnsi" w:hAnsiTheme="minorHAnsi"/>
                <w:noProof/>
                <w:sz w:val="22"/>
                <w:lang w:val="en-US" w:eastAsia="en-US"/>
              </w:rPr>
              <w:tab/>
            </w:r>
            <w:r w:rsidRPr="0071750D" w:rsidDel="0071750D">
              <w:rPr>
                <w:noProof/>
                <w:rPrChange w:id="208" w:author="Gordon McNab (BRT-UK)" w:date="2022-07-27T11:52:00Z">
                  <w:rPr>
                    <w:rStyle w:val="Hyperlink"/>
                    <w:noProof/>
                  </w:rPr>
                </w:rPrChange>
              </w:rPr>
              <w:delText>Build and run on STM32L4 Discovery board</w:delText>
            </w:r>
            <w:r w:rsidDel="0071750D">
              <w:rPr>
                <w:noProof/>
                <w:webHidden/>
              </w:rPr>
              <w:tab/>
              <w:delText>23</w:delText>
            </w:r>
          </w:del>
        </w:p>
        <w:p w14:paraId="4E231DFF" w14:textId="576C9C09" w:rsidR="00495077" w:rsidDel="0071750D" w:rsidRDefault="00495077" w:rsidP="00A26D82">
          <w:pPr>
            <w:pStyle w:val="TOC3"/>
            <w:rPr>
              <w:del w:id="209" w:author="Gordon McNab (BRT-UK)" w:date="2022-07-27T11:52:00Z"/>
              <w:rFonts w:asciiTheme="minorHAnsi" w:hAnsiTheme="minorHAnsi"/>
              <w:noProof/>
              <w:sz w:val="22"/>
              <w:lang w:val="en-US" w:eastAsia="en-US"/>
            </w:rPr>
          </w:pPr>
          <w:del w:id="210" w:author="Gordon McNab (BRT-UK)" w:date="2022-07-27T11:52:00Z">
            <w:r w:rsidRPr="0071750D" w:rsidDel="0071750D">
              <w:rPr>
                <w:noProof/>
                <w:rPrChange w:id="211" w:author="Gordon McNab (BRT-UK)" w:date="2022-07-27T11:52:00Z">
                  <w:rPr>
                    <w:rStyle w:val="Hyperlink"/>
                    <w:noProof/>
                  </w:rPr>
                </w:rPrChange>
              </w:rPr>
              <w:delText>4.3.5</w:delText>
            </w:r>
            <w:r w:rsidDel="0071750D">
              <w:rPr>
                <w:rFonts w:asciiTheme="minorHAnsi" w:hAnsiTheme="minorHAnsi"/>
                <w:noProof/>
                <w:sz w:val="22"/>
                <w:lang w:val="en-US" w:eastAsia="en-US"/>
              </w:rPr>
              <w:tab/>
            </w:r>
            <w:r w:rsidRPr="0071750D" w:rsidDel="0071750D">
              <w:rPr>
                <w:noProof/>
                <w:rPrChange w:id="212" w:author="Gordon McNab (BRT-UK)" w:date="2022-07-27T11:52:00Z">
                  <w:rPr>
                    <w:rStyle w:val="Hyperlink"/>
                    <w:noProof/>
                  </w:rPr>
                </w:rPrChange>
              </w:rPr>
              <w:delText>Storage Media Configuration and Access</w:delText>
            </w:r>
            <w:r w:rsidDel="0071750D">
              <w:rPr>
                <w:noProof/>
                <w:webHidden/>
              </w:rPr>
              <w:tab/>
              <w:delText>25</w:delText>
            </w:r>
          </w:del>
        </w:p>
        <w:p w14:paraId="3442B114" w14:textId="3554ACA3" w:rsidR="00495077" w:rsidDel="0071750D" w:rsidRDefault="00495077" w:rsidP="00A26D82">
          <w:pPr>
            <w:pStyle w:val="TOC3"/>
            <w:rPr>
              <w:del w:id="213" w:author="Gordon McNab (BRT-UK)" w:date="2022-07-27T11:52:00Z"/>
              <w:rFonts w:asciiTheme="minorHAnsi" w:hAnsiTheme="minorHAnsi"/>
              <w:noProof/>
              <w:sz w:val="22"/>
              <w:lang w:val="en-US" w:eastAsia="en-US"/>
            </w:rPr>
          </w:pPr>
          <w:del w:id="214" w:author="Gordon McNab (BRT-UK)" w:date="2022-07-27T11:52:00Z">
            <w:r w:rsidRPr="0071750D" w:rsidDel="0071750D">
              <w:rPr>
                <w:noProof/>
                <w:rPrChange w:id="215" w:author="Gordon McNab (BRT-UK)" w:date="2022-07-27T11:52:00Z">
                  <w:rPr>
                    <w:rStyle w:val="Hyperlink"/>
                    <w:noProof/>
                  </w:rPr>
                </w:rPrChange>
              </w:rPr>
              <w:delText>4.3.6</w:delText>
            </w:r>
            <w:r w:rsidDel="0071750D">
              <w:rPr>
                <w:rFonts w:asciiTheme="minorHAnsi" w:hAnsiTheme="minorHAnsi"/>
                <w:noProof/>
                <w:sz w:val="22"/>
                <w:lang w:val="en-US" w:eastAsia="en-US"/>
              </w:rPr>
              <w:tab/>
            </w:r>
            <w:r w:rsidRPr="0071750D" w:rsidDel="0071750D">
              <w:rPr>
                <w:noProof/>
                <w:rPrChange w:id="216" w:author="Gordon McNab (BRT-UK)" w:date="2022-07-27T11:52:00Z">
                  <w:rPr>
                    <w:rStyle w:val="Hyperlink"/>
                    <w:noProof/>
                  </w:rPr>
                </w:rPrChange>
              </w:rPr>
              <w:delText>APIs Re-Implementation</w:delText>
            </w:r>
            <w:r w:rsidDel="0071750D">
              <w:rPr>
                <w:noProof/>
                <w:webHidden/>
              </w:rPr>
              <w:tab/>
              <w:delText>26</w:delText>
            </w:r>
          </w:del>
        </w:p>
        <w:p w14:paraId="7D902640" w14:textId="2D839EA5" w:rsidR="00495077" w:rsidDel="0071750D" w:rsidRDefault="00495077" w:rsidP="00310A93">
          <w:pPr>
            <w:pStyle w:val="TOC1"/>
            <w:rPr>
              <w:del w:id="217" w:author="Gordon McNab (BRT-UK)" w:date="2022-07-27T11:52:00Z"/>
              <w:rFonts w:asciiTheme="minorHAnsi" w:hAnsiTheme="minorHAnsi"/>
              <w:noProof/>
              <w:sz w:val="22"/>
              <w:lang w:val="en-US" w:eastAsia="en-US"/>
            </w:rPr>
            <w:pPrChange w:id="218" w:author="Gordon McNab (BRT-UK)" w:date="2022-07-20T17:14:00Z">
              <w:pPr>
                <w:pStyle w:val="TOC1"/>
                <w:tabs>
                  <w:tab w:val="left" w:pos="440"/>
                </w:tabs>
              </w:pPr>
            </w:pPrChange>
          </w:pPr>
          <w:del w:id="219" w:author="Gordon McNab (BRT-UK)" w:date="2022-07-27T11:52:00Z">
            <w:r w:rsidRPr="0071750D" w:rsidDel="0071750D">
              <w:rPr>
                <w:noProof/>
                <w:rPrChange w:id="220" w:author="Gordon McNab (BRT-UK)" w:date="2022-07-27T11:52:00Z">
                  <w:rPr>
                    <w:rStyle w:val="Hyperlink"/>
                    <w:noProof/>
                  </w:rPr>
                </w:rPrChange>
              </w:rPr>
              <w:delText>5</w:delText>
            </w:r>
            <w:r w:rsidDel="0071750D">
              <w:rPr>
                <w:rFonts w:asciiTheme="minorHAnsi" w:hAnsiTheme="minorHAnsi"/>
                <w:noProof/>
                <w:sz w:val="22"/>
                <w:lang w:val="en-US" w:eastAsia="en-US"/>
              </w:rPr>
              <w:tab/>
            </w:r>
            <w:r w:rsidRPr="0071750D" w:rsidDel="0071750D">
              <w:rPr>
                <w:noProof/>
                <w:rPrChange w:id="221" w:author="Gordon McNab (BRT-UK)" w:date="2022-07-27T11:52:00Z">
                  <w:rPr>
                    <w:rStyle w:val="Hyperlink"/>
                    <w:noProof/>
                  </w:rPr>
                </w:rPrChange>
              </w:rPr>
              <w:delText>ESD Interrupt handling example</w:delText>
            </w:r>
            <w:r w:rsidDel="0071750D">
              <w:rPr>
                <w:noProof/>
                <w:webHidden/>
              </w:rPr>
              <w:tab/>
              <w:delText>27</w:delText>
            </w:r>
          </w:del>
        </w:p>
        <w:p w14:paraId="1E186B39" w14:textId="46EE07B4" w:rsidR="00495077" w:rsidDel="0071750D" w:rsidRDefault="00495077">
          <w:pPr>
            <w:pStyle w:val="TOC2"/>
            <w:tabs>
              <w:tab w:val="left" w:pos="880"/>
              <w:tab w:val="right" w:leader="dot" w:pos="9016"/>
            </w:tabs>
            <w:rPr>
              <w:del w:id="222" w:author="Gordon McNab (BRT-UK)" w:date="2022-07-27T11:52:00Z"/>
              <w:rFonts w:asciiTheme="minorHAnsi" w:hAnsiTheme="minorHAnsi"/>
              <w:b w:val="0"/>
              <w:noProof/>
              <w:sz w:val="22"/>
              <w:lang w:val="en-US" w:eastAsia="en-US"/>
            </w:rPr>
          </w:pPr>
          <w:del w:id="223" w:author="Gordon McNab (BRT-UK)" w:date="2022-07-27T11:52:00Z">
            <w:r w:rsidRPr="0071750D" w:rsidDel="0071750D">
              <w:rPr>
                <w:noProof/>
                <w:rPrChange w:id="224" w:author="Gordon McNab (BRT-UK)" w:date="2022-07-27T11:52:00Z">
                  <w:rPr>
                    <w:rStyle w:val="Hyperlink"/>
                    <w:noProof/>
                  </w:rPr>
                </w:rPrChange>
              </w:rPr>
              <w:delText>5.1</w:delText>
            </w:r>
            <w:r w:rsidDel="0071750D">
              <w:rPr>
                <w:rFonts w:asciiTheme="minorHAnsi" w:hAnsiTheme="minorHAnsi"/>
                <w:b w:val="0"/>
                <w:noProof/>
                <w:sz w:val="22"/>
                <w:lang w:val="en-US" w:eastAsia="en-US"/>
              </w:rPr>
              <w:tab/>
            </w:r>
            <w:r w:rsidRPr="0071750D" w:rsidDel="0071750D">
              <w:rPr>
                <w:noProof/>
                <w:rPrChange w:id="225" w:author="Gordon McNab (BRT-UK)" w:date="2022-07-27T11:52:00Z">
                  <w:rPr>
                    <w:rStyle w:val="Hyperlink"/>
                    <w:noProof/>
                  </w:rPr>
                </w:rPrChange>
              </w:rPr>
              <w:delText>STM32CubeMX configuration</w:delText>
            </w:r>
            <w:r w:rsidDel="0071750D">
              <w:rPr>
                <w:noProof/>
                <w:webHidden/>
              </w:rPr>
              <w:tab/>
              <w:delText>27</w:delText>
            </w:r>
          </w:del>
        </w:p>
        <w:p w14:paraId="29D63ADB" w14:textId="20B01299" w:rsidR="00495077" w:rsidDel="0071750D" w:rsidRDefault="00495077">
          <w:pPr>
            <w:pStyle w:val="TOC2"/>
            <w:tabs>
              <w:tab w:val="left" w:pos="880"/>
              <w:tab w:val="right" w:leader="dot" w:pos="9016"/>
            </w:tabs>
            <w:rPr>
              <w:del w:id="226" w:author="Gordon McNab (BRT-UK)" w:date="2022-07-27T11:52:00Z"/>
              <w:rFonts w:asciiTheme="minorHAnsi" w:hAnsiTheme="minorHAnsi"/>
              <w:b w:val="0"/>
              <w:noProof/>
              <w:sz w:val="22"/>
              <w:lang w:val="en-US" w:eastAsia="en-US"/>
            </w:rPr>
          </w:pPr>
          <w:del w:id="227" w:author="Gordon McNab (BRT-UK)" w:date="2022-07-27T11:52:00Z">
            <w:r w:rsidRPr="0071750D" w:rsidDel="0071750D">
              <w:rPr>
                <w:noProof/>
                <w:rPrChange w:id="228" w:author="Gordon McNab (BRT-UK)" w:date="2022-07-27T11:52:00Z">
                  <w:rPr>
                    <w:rStyle w:val="Hyperlink"/>
                    <w:noProof/>
                  </w:rPr>
                </w:rPrChange>
              </w:rPr>
              <w:delText>5.2</w:delText>
            </w:r>
            <w:r w:rsidDel="0071750D">
              <w:rPr>
                <w:rFonts w:asciiTheme="minorHAnsi" w:hAnsiTheme="minorHAnsi"/>
                <w:b w:val="0"/>
                <w:noProof/>
                <w:sz w:val="22"/>
                <w:lang w:val="en-US" w:eastAsia="en-US"/>
              </w:rPr>
              <w:tab/>
            </w:r>
            <w:r w:rsidRPr="0071750D" w:rsidDel="0071750D">
              <w:rPr>
                <w:noProof/>
                <w:rPrChange w:id="229" w:author="Gordon McNab (BRT-UK)" w:date="2022-07-27T11:52:00Z">
                  <w:rPr>
                    <w:rStyle w:val="Hyperlink"/>
                    <w:noProof/>
                  </w:rPr>
                </w:rPrChange>
              </w:rPr>
              <w:delText>Create ESD project</w:delText>
            </w:r>
            <w:r w:rsidDel="0071750D">
              <w:rPr>
                <w:noProof/>
                <w:webHidden/>
              </w:rPr>
              <w:tab/>
              <w:delText>28</w:delText>
            </w:r>
          </w:del>
        </w:p>
        <w:p w14:paraId="1A9CB289" w14:textId="5F089536" w:rsidR="00495077" w:rsidDel="0071750D" w:rsidRDefault="00495077">
          <w:pPr>
            <w:pStyle w:val="TOC2"/>
            <w:tabs>
              <w:tab w:val="left" w:pos="880"/>
              <w:tab w:val="right" w:leader="dot" w:pos="9016"/>
            </w:tabs>
            <w:rPr>
              <w:del w:id="230" w:author="Gordon McNab (BRT-UK)" w:date="2022-07-27T11:52:00Z"/>
              <w:rFonts w:asciiTheme="minorHAnsi" w:hAnsiTheme="minorHAnsi"/>
              <w:b w:val="0"/>
              <w:noProof/>
              <w:sz w:val="22"/>
              <w:lang w:val="en-US" w:eastAsia="en-US"/>
            </w:rPr>
          </w:pPr>
          <w:del w:id="231" w:author="Gordon McNab (BRT-UK)" w:date="2022-07-27T11:52:00Z">
            <w:r w:rsidRPr="0071750D" w:rsidDel="0071750D">
              <w:rPr>
                <w:noProof/>
                <w:rPrChange w:id="232" w:author="Gordon McNab (BRT-UK)" w:date="2022-07-27T11:52:00Z">
                  <w:rPr>
                    <w:rStyle w:val="Hyperlink"/>
                    <w:noProof/>
                  </w:rPr>
                </w:rPrChange>
              </w:rPr>
              <w:delText>5.3</w:delText>
            </w:r>
            <w:r w:rsidDel="0071750D">
              <w:rPr>
                <w:rFonts w:asciiTheme="minorHAnsi" w:hAnsiTheme="minorHAnsi"/>
                <w:b w:val="0"/>
                <w:noProof/>
                <w:sz w:val="22"/>
                <w:lang w:val="en-US" w:eastAsia="en-US"/>
              </w:rPr>
              <w:tab/>
            </w:r>
            <w:r w:rsidRPr="0071750D" w:rsidDel="0071750D">
              <w:rPr>
                <w:noProof/>
                <w:rPrChange w:id="233" w:author="Gordon McNab (BRT-UK)" w:date="2022-07-27T11:52:00Z">
                  <w:rPr>
                    <w:rStyle w:val="Hyperlink"/>
                    <w:noProof/>
                  </w:rPr>
                </w:rPrChange>
              </w:rPr>
              <w:delText>Modify source code</w:delText>
            </w:r>
            <w:r w:rsidDel="0071750D">
              <w:rPr>
                <w:noProof/>
                <w:webHidden/>
              </w:rPr>
              <w:tab/>
              <w:delText>30</w:delText>
            </w:r>
          </w:del>
        </w:p>
        <w:p w14:paraId="0879F67C" w14:textId="3D7025B3" w:rsidR="00495077" w:rsidDel="0071750D" w:rsidRDefault="00495077">
          <w:pPr>
            <w:pStyle w:val="TOC2"/>
            <w:tabs>
              <w:tab w:val="left" w:pos="880"/>
              <w:tab w:val="right" w:leader="dot" w:pos="9016"/>
            </w:tabs>
            <w:rPr>
              <w:del w:id="234" w:author="Gordon McNab (BRT-UK)" w:date="2022-07-27T11:52:00Z"/>
              <w:rFonts w:asciiTheme="minorHAnsi" w:hAnsiTheme="minorHAnsi"/>
              <w:b w:val="0"/>
              <w:noProof/>
              <w:sz w:val="22"/>
              <w:lang w:val="en-US" w:eastAsia="en-US"/>
            </w:rPr>
          </w:pPr>
          <w:del w:id="235" w:author="Gordon McNab (BRT-UK)" w:date="2022-07-27T11:52:00Z">
            <w:r w:rsidRPr="0071750D" w:rsidDel="0071750D">
              <w:rPr>
                <w:noProof/>
                <w:rPrChange w:id="236" w:author="Gordon McNab (BRT-UK)" w:date="2022-07-27T11:52:00Z">
                  <w:rPr>
                    <w:rStyle w:val="Hyperlink"/>
                    <w:noProof/>
                  </w:rPr>
                </w:rPrChange>
              </w:rPr>
              <w:delText>5.4</w:delText>
            </w:r>
            <w:r w:rsidDel="0071750D">
              <w:rPr>
                <w:rFonts w:asciiTheme="minorHAnsi" w:hAnsiTheme="minorHAnsi"/>
                <w:b w:val="0"/>
                <w:noProof/>
                <w:sz w:val="22"/>
                <w:lang w:val="en-US" w:eastAsia="en-US"/>
              </w:rPr>
              <w:tab/>
            </w:r>
            <w:r w:rsidRPr="0071750D" w:rsidDel="0071750D">
              <w:rPr>
                <w:noProof/>
                <w:rPrChange w:id="237" w:author="Gordon McNab (BRT-UK)" w:date="2022-07-27T11:52:00Z">
                  <w:rPr>
                    <w:rStyle w:val="Hyperlink"/>
                    <w:noProof/>
                  </w:rPr>
                </w:rPrChange>
              </w:rPr>
              <w:delText>Build and run</w:delText>
            </w:r>
            <w:r w:rsidDel="0071750D">
              <w:rPr>
                <w:noProof/>
                <w:webHidden/>
              </w:rPr>
              <w:tab/>
              <w:delText>31</w:delText>
            </w:r>
          </w:del>
        </w:p>
        <w:p w14:paraId="49F195D0" w14:textId="2A67E620" w:rsidR="00495077" w:rsidDel="0071750D" w:rsidRDefault="00495077" w:rsidP="00310A93">
          <w:pPr>
            <w:pStyle w:val="TOC1"/>
            <w:rPr>
              <w:del w:id="238" w:author="Gordon McNab (BRT-UK)" w:date="2022-07-27T11:52:00Z"/>
              <w:rFonts w:asciiTheme="minorHAnsi" w:hAnsiTheme="minorHAnsi"/>
              <w:noProof/>
              <w:sz w:val="22"/>
              <w:lang w:val="en-US" w:eastAsia="en-US"/>
            </w:rPr>
            <w:pPrChange w:id="239" w:author="Gordon McNab (BRT-UK)" w:date="2022-07-20T17:14:00Z">
              <w:pPr>
                <w:pStyle w:val="TOC1"/>
                <w:tabs>
                  <w:tab w:val="left" w:pos="440"/>
                </w:tabs>
              </w:pPr>
            </w:pPrChange>
          </w:pPr>
          <w:del w:id="240" w:author="Gordon McNab (BRT-UK)" w:date="2022-07-27T11:52:00Z">
            <w:r w:rsidRPr="0071750D" w:rsidDel="0071750D">
              <w:rPr>
                <w:noProof/>
                <w:rPrChange w:id="241" w:author="Gordon McNab (BRT-UK)" w:date="2022-07-27T11:52:00Z">
                  <w:rPr>
                    <w:rStyle w:val="Hyperlink"/>
                    <w:noProof/>
                  </w:rPr>
                </w:rPrChange>
              </w:rPr>
              <w:delText>6</w:delText>
            </w:r>
            <w:r w:rsidDel="0071750D">
              <w:rPr>
                <w:rFonts w:asciiTheme="minorHAnsi" w:hAnsiTheme="minorHAnsi"/>
                <w:noProof/>
                <w:sz w:val="22"/>
                <w:lang w:val="en-US" w:eastAsia="en-US"/>
              </w:rPr>
              <w:tab/>
            </w:r>
            <w:r w:rsidRPr="0071750D" w:rsidDel="0071750D">
              <w:rPr>
                <w:noProof/>
                <w:rPrChange w:id="242" w:author="Gordon McNab (BRT-UK)" w:date="2022-07-27T11:52:00Z">
                  <w:rPr>
                    <w:rStyle w:val="Hyperlink"/>
                    <w:noProof/>
                  </w:rPr>
                </w:rPrChange>
              </w:rPr>
              <w:delText>Contact Information</w:delText>
            </w:r>
            <w:r w:rsidDel="0071750D">
              <w:rPr>
                <w:noProof/>
                <w:webHidden/>
              </w:rPr>
              <w:tab/>
              <w:delText>32</w:delText>
            </w:r>
          </w:del>
        </w:p>
        <w:p w14:paraId="540D3131" w14:textId="7984600E" w:rsidR="00495077" w:rsidDel="0071750D" w:rsidRDefault="00495077" w:rsidP="00A26D82">
          <w:pPr>
            <w:pStyle w:val="TOC1"/>
            <w:rPr>
              <w:del w:id="243" w:author="Gordon McNab (BRT-UK)" w:date="2022-07-27T11:52:00Z"/>
              <w:rFonts w:asciiTheme="minorHAnsi" w:hAnsiTheme="minorHAnsi"/>
              <w:noProof/>
              <w:sz w:val="22"/>
              <w:lang w:val="en-US" w:eastAsia="en-US"/>
            </w:rPr>
          </w:pPr>
          <w:del w:id="244" w:author="Gordon McNab (BRT-UK)" w:date="2022-07-27T11:52:00Z">
            <w:r w:rsidRPr="0071750D" w:rsidDel="0071750D">
              <w:rPr>
                <w:noProof/>
                <w:rPrChange w:id="245" w:author="Gordon McNab (BRT-UK)" w:date="2022-07-27T11:52:00Z">
                  <w:rPr>
                    <w:rStyle w:val="Hyperlink"/>
                    <w:noProof/>
                  </w:rPr>
                </w:rPrChange>
              </w:rPr>
              <w:delText>Appendix A– References</w:delText>
            </w:r>
            <w:r w:rsidDel="0071750D">
              <w:rPr>
                <w:noProof/>
                <w:webHidden/>
              </w:rPr>
              <w:tab/>
              <w:delText>33</w:delText>
            </w:r>
          </w:del>
        </w:p>
        <w:p w14:paraId="1924FC78" w14:textId="0046E493" w:rsidR="00495077" w:rsidDel="0071750D" w:rsidRDefault="00495077">
          <w:pPr>
            <w:pStyle w:val="TOC2"/>
            <w:tabs>
              <w:tab w:val="right" w:leader="dot" w:pos="9016"/>
            </w:tabs>
            <w:rPr>
              <w:del w:id="246" w:author="Gordon McNab (BRT-UK)" w:date="2022-07-27T11:52:00Z"/>
              <w:rFonts w:asciiTheme="minorHAnsi" w:hAnsiTheme="minorHAnsi"/>
              <w:b w:val="0"/>
              <w:noProof/>
              <w:sz w:val="22"/>
              <w:lang w:val="en-US" w:eastAsia="en-US"/>
            </w:rPr>
          </w:pPr>
          <w:del w:id="247" w:author="Gordon McNab (BRT-UK)" w:date="2022-07-27T11:52:00Z">
            <w:r w:rsidRPr="0071750D" w:rsidDel="0071750D">
              <w:rPr>
                <w:noProof/>
                <w:rPrChange w:id="248" w:author="Gordon McNab (BRT-UK)" w:date="2022-07-27T11:52:00Z">
                  <w:rPr>
                    <w:rStyle w:val="Hyperlink"/>
                    <w:noProof/>
                  </w:rPr>
                </w:rPrChange>
              </w:rPr>
              <w:delText>Document References</w:delText>
            </w:r>
            <w:r w:rsidDel="0071750D">
              <w:rPr>
                <w:noProof/>
                <w:webHidden/>
              </w:rPr>
              <w:tab/>
              <w:delText>33</w:delText>
            </w:r>
          </w:del>
        </w:p>
        <w:p w14:paraId="3AF64F00" w14:textId="3FAAC43D" w:rsidR="00495077" w:rsidDel="0071750D" w:rsidRDefault="00495077">
          <w:pPr>
            <w:pStyle w:val="TOC2"/>
            <w:tabs>
              <w:tab w:val="right" w:leader="dot" w:pos="9016"/>
            </w:tabs>
            <w:rPr>
              <w:del w:id="249" w:author="Gordon McNab (BRT-UK)" w:date="2022-07-27T11:52:00Z"/>
              <w:rFonts w:asciiTheme="minorHAnsi" w:hAnsiTheme="minorHAnsi"/>
              <w:b w:val="0"/>
              <w:noProof/>
              <w:sz w:val="22"/>
              <w:lang w:val="en-US" w:eastAsia="en-US"/>
            </w:rPr>
          </w:pPr>
          <w:del w:id="250" w:author="Gordon McNab (BRT-UK)" w:date="2022-07-27T11:52:00Z">
            <w:r w:rsidRPr="0071750D" w:rsidDel="0071750D">
              <w:rPr>
                <w:noProof/>
                <w:rPrChange w:id="251" w:author="Gordon McNab (BRT-UK)" w:date="2022-07-27T11:52:00Z">
                  <w:rPr>
                    <w:rStyle w:val="Hyperlink"/>
                    <w:noProof/>
                  </w:rPr>
                </w:rPrChange>
              </w:rPr>
              <w:delText>Acronyms and Abbreviations</w:delText>
            </w:r>
            <w:r w:rsidDel="0071750D">
              <w:rPr>
                <w:noProof/>
                <w:webHidden/>
              </w:rPr>
              <w:tab/>
              <w:delText>33</w:delText>
            </w:r>
          </w:del>
        </w:p>
        <w:p w14:paraId="164190D0" w14:textId="323692E8" w:rsidR="00495077" w:rsidDel="0071750D" w:rsidRDefault="00495077" w:rsidP="00A26D82">
          <w:pPr>
            <w:pStyle w:val="TOC1"/>
            <w:rPr>
              <w:del w:id="252" w:author="Gordon McNab (BRT-UK)" w:date="2022-07-27T11:52:00Z"/>
              <w:rFonts w:asciiTheme="minorHAnsi" w:hAnsiTheme="minorHAnsi"/>
              <w:noProof/>
              <w:sz w:val="22"/>
              <w:lang w:val="en-US" w:eastAsia="en-US"/>
            </w:rPr>
          </w:pPr>
          <w:del w:id="253" w:author="Gordon McNab (BRT-UK)" w:date="2022-07-27T11:52:00Z">
            <w:r w:rsidRPr="0071750D" w:rsidDel="0071750D">
              <w:rPr>
                <w:noProof/>
                <w:rPrChange w:id="254" w:author="Gordon McNab (BRT-UK)" w:date="2022-07-27T11:52:00Z">
                  <w:rPr>
                    <w:rStyle w:val="Hyperlink"/>
                    <w:noProof/>
                  </w:rPr>
                </w:rPrChange>
              </w:rPr>
              <w:delText>Appendix B – List of Tables &amp; Figures</w:delText>
            </w:r>
            <w:r w:rsidDel="0071750D">
              <w:rPr>
                <w:noProof/>
                <w:webHidden/>
              </w:rPr>
              <w:tab/>
              <w:delText>34</w:delText>
            </w:r>
          </w:del>
        </w:p>
        <w:p w14:paraId="6C5D3EEC" w14:textId="519646A2" w:rsidR="00495077" w:rsidDel="0071750D" w:rsidRDefault="00495077">
          <w:pPr>
            <w:pStyle w:val="TOC2"/>
            <w:tabs>
              <w:tab w:val="right" w:leader="dot" w:pos="9016"/>
            </w:tabs>
            <w:rPr>
              <w:del w:id="255" w:author="Gordon McNab (BRT-UK)" w:date="2022-07-27T11:52:00Z"/>
              <w:rFonts w:asciiTheme="minorHAnsi" w:hAnsiTheme="minorHAnsi"/>
              <w:b w:val="0"/>
              <w:noProof/>
              <w:sz w:val="22"/>
              <w:lang w:val="en-US" w:eastAsia="en-US"/>
            </w:rPr>
          </w:pPr>
          <w:del w:id="256" w:author="Gordon McNab (BRT-UK)" w:date="2022-07-27T11:52:00Z">
            <w:r w:rsidRPr="0071750D" w:rsidDel="0071750D">
              <w:rPr>
                <w:noProof/>
                <w:rPrChange w:id="257" w:author="Gordon McNab (BRT-UK)" w:date="2022-07-27T11:52:00Z">
                  <w:rPr>
                    <w:rStyle w:val="Hyperlink"/>
                    <w:noProof/>
                  </w:rPr>
                </w:rPrChange>
              </w:rPr>
              <w:delText>List of Figures</w:delText>
            </w:r>
            <w:r w:rsidDel="0071750D">
              <w:rPr>
                <w:noProof/>
                <w:webHidden/>
              </w:rPr>
              <w:tab/>
              <w:delText>34</w:delText>
            </w:r>
          </w:del>
        </w:p>
        <w:p w14:paraId="5043C8E3" w14:textId="3633EE4E" w:rsidR="00495077" w:rsidDel="0071750D" w:rsidRDefault="00495077">
          <w:pPr>
            <w:pStyle w:val="TOC2"/>
            <w:tabs>
              <w:tab w:val="right" w:leader="dot" w:pos="9016"/>
            </w:tabs>
            <w:rPr>
              <w:del w:id="258" w:author="Gordon McNab (BRT-UK)" w:date="2022-07-27T11:52:00Z"/>
              <w:rFonts w:asciiTheme="minorHAnsi" w:hAnsiTheme="minorHAnsi"/>
              <w:b w:val="0"/>
              <w:noProof/>
              <w:sz w:val="22"/>
              <w:lang w:val="en-US" w:eastAsia="en-US"/>
            </w:rPr>
          </w:pPr>
          <w:del w:id="259" w:author="Gordon McNab (BRT-UK)" w:date="2022-07-27T11:52:00Z">
            <w:r w:rsidRPr="0071750D" w:rsidDel="0071750D">
              <w:rPr>
                <w:noProof/>
                <w:rPrChange w:id="260" w:author="Gordon McNab (BRT-UK)" w:date="2022-07-27T11:52:00Z">
                  <w:rPr>
                    <w:rStyle w:val="Hyperlink"/>
                    <w:noProof/>
                  </w:rPr>
                </w:rPrChange>
              </w:rPr>
              <w:delText>List of Tables</w:delText>
            </w:r>
            <w:r w:rsidDel="0071750D">
              <w:rPr>
                <w:noProof/>
                <w:webHidden/>
              </w:rPr>
              <w:tab/>
              <w:delText>35</w:delText>
            </w:r>
          </w:del>
        </w:p>
        <w:p w14:paraId="537E8EB2" w14:textId="593CFB2E" w:rsidR="00495077" w:rsidDel="0071750D" w:rsidRDefault="00495077" w:rsidP="00A26D82">
          <w:pPr>
            <w:pStyle w:val="TOC1"/>
            <w:rPr>
              <w:del w:id="261" w:author="Gordon McNab (BRT-UK)" w:date="2022-07-27T11:52:00Z"/>
              <w:rFonts w:asciiTheme="minorHAnsi" w:hAnsiTheme="minorHAnsi"/>
              <w:noProof/>
              <w:sz w:val="22"/>
              <w:lang w:val="en-US" w:eastAsia="en-US"/>
            </w:rPr>
          </w:pPr>
          <w:del w:id="262" w:author="Gordon McNab (BRT-UK)" w:date="2022-07-27T11:52:00Z">
            <w:r w:rsidRPr="0071750D" w:rsidDel="0071750D">
              <w:rPr>
                <w:noProof/>
                <w:rPrChange w:id="263" w:author="Gordon McNab (BRT-UK)" w:date="2022-07-27T11:52:00Z">
                  <w:rPr>
                    <w:rStyle w:val="Hyperlink"/>
                    <w:noProof/>
                  </w:rPr>
                </w:rPrChange>
              </w:rPr>
              <w:delText>Appendix C– Revision History</w:delText>
            </w:r>
            <w:r w:rsidDel="0071750D">
              <w:rPr>
                <w:noProof/>
                <w:webHidden/>
              </w:rPr>
              <w:tab/>
              <w:delText>36</w:delText>
            </w:r>
          </w:del>
        </w:p>
        <w:p w14:paraId="303FD320" w14:textId="39352186" w:rsidR="002531AB" w:rsidRDefault="00CC6844">
          <w:r>
            <w:rPr>
              <w:b/>
              <w:bCs/>
              <w:noProof/>
            </w:rPr>
            <w:fldChar w:fldCharType="end"/>
          </w:r>
        </w:p>
      </w:sdtContent>
    </w:sdt>
    <w:p w14:paraId="1B934114" w14:textId="77777777" w:rsidR="00347745" w:rsidRPr="00D47F57" w:rsidRDefault="00347745">
      <w:pPr>
        <w:rPr>
          <w:sz w:val="24"/>
          <w:szCs w:val="24"/>
        </w:rPr>
      </w:pPr>
    </w:p>
    <w:p w14:paraId="7B34568E" w14:textId="77777777" w:rsidR="00347745" w:rsidRPr="00D47F57" w:rsidRDefault="00347745" w:rsidP="000163DA">
      <w:pPr>
        <w:pStyle w:val="ClearanceApproval"/>
        <w:rPr>
          <w:rStyle w:val="ListChar"/>
          <w:rFonts w:ascii="Verdana" w:hAnsi="Verdana"/>
          <w:sz w:val="24"/>
        </w:rPr>
      </w:pPr>
    </w:p>
    <w:p w14:paraId="21E991EE" w14:textId="77777777" w:rsidR="000163DA" w:rsidRPr="009A2694" w:rsidRDefault="00E31848" w:rsidP="00B35ABA">
      <w:pPr>
        <w:pStyle w:val="Heading1"/>
        <w:jc w:val="both"/>
      </w:pPr>
      <w:bookmarkStart w:id="264" w:name="_Toc364328969"/>
      <w:bookmarkStart w:id="265" w:name="_Toc109815940"/>
      <w:r w:rsidRPr="009A2694">
        <w:lastRenderedPageBreak/>
        <w:t>Introduction</w:t>
      </w:r>
      <w:bookmarkEnd w:id="264"/>
      <w:bookmarkEnd w:id="265"/>
    </w:p>
    <w:p w14:paraId="2B1CACD4" w14:textId="312F6B06" w:rsidR="00803001" w:rsidRDefault="00CD30F2" w:rsidP="0012029F">
      <w:pPr>
        <w:rPr>
          <w:ins w:id="266" w:author="Gordon McNab (BRT-UK)" w:date="2022-07-19T15:13:00Z"/>
        </w:rPr>
        <w:pPrChange w:id="267" w:author="Gordon McNab (BRT-UK)" w:date="2022-07-20T12:12:00Z">
          <w:pPr>
            <w:jc w:val="both"/>
          </w:pPr>
        </w:pPrChange>
      </w:pPr>
      <w:bookmarkStart w:id="268" w:name="_Toc361735773"/>
      <w:r>
        <w:t xml:space="preserve">This application note is intended as a </w:t>
      </w:r>
      <w:r w:rsidR="0062797C">
        <w:t xml:space="preserve">guide for </w:t>
      </w:r>
      <w:r w:rsidR="00B34389">
        <w:t xml:space="preserve">porting </w:t>
      </w:r>
      <w:r w:rsidR="00D020D5">
        <w:t xml:space="preserve">an </w:t>
      </w:r>
      <w:r w:rsidR="00466D53" w:rsidRPr="000E1E4A">
        <w:rPr>
          <w:b/>
        </w:rPr>
        <w:t>E</w:t>
      </w:r>
      <w:r w:rsidR="00466D53">
        <w:t xml:space="preserve">VE </w:t>
      </w:r>
      <w:r w:rsidR="00466D53" w:rsidRPr="000E1E4A">
        <w:rPr>
          <w:b/>
        </w:rPr>
        <w:t>S</w:t>
      </w:r>
      <w:r w:rsidR="00466D53">
        <w:t xml:space="preserve">creen </w:t>
      </w:r>
      <w:r w:rsidR="00466D53" w:rsidRPr="000E1E4A">
        <w:rPr>
          <w:b/>
        </w:rPr>
        <w:t>D</w:t>
      </w:r>
      <w:r w:rsidR="00466D53">
        <w:t>esigner</w:t>
      </w:r>
      <w:r w:rsidR="00AC6886">
        <w:t xml:space="preserve"> (</w:t>
      </w:r>
      <w:r w:rsidR="00AC6886" w:rsidRPr="000E1E4A">
        <w:rPr>
          <w:b/>
        </w:rPr>
        <w:t>ESD</w:t>
      </w:r>
      <w:r w:rsidR="00AC6886">
        <w:t>)</w:t>
      </w:r>
      <w:r w:rsidR="00466D53">
        <w:t xml:space="preserve"> </w:t>
      </w:r>
      <w:r w:rsidR="008F55D0">
        <w:t>4.10</w:t>
      </w:r>
      <w:r w:rsidR="0062797C">
        <w:t xml:space="preserve"> </w:t>
      </w:r>
      <w:del w:id="269" w:author="Gordon McNab (BRT-UK)" w:date="2022-07-19T15:11:00Z">
        <w:r w:rsidR="0062797C" w:rsidDel="00BB79D7">
          <w:delText xml:space="preserve">exported </w:delText>
        </w:r>
      </w:del>
      <w:r w:rsidR="0062797C">
        <w:t>project</w:t>
      </w:r>
      <w:r w:rsidR="00B34389">
        <w:t xml:space="preserve"> to </w:t>
      </w:r>
      <w:r w:rsidR="007A0E49">
        <w:t>an</w:t>
      </w:r>
      <w:r w:rsidR="002059D5">
        <w:t xml:space="preserve"> </w:t>
      </w:r>
      <w:del w:id="270" w:author="Gordon McNab (BRT-UK)" w:date="2022-07-19T15:12:00Z">
        <w:r w:rsidR="002059D5" w:rsidDel="00BB79D7">
          <w:delText>application on FreeRTOS, run on</w:delText>
        </w:r>
        <w:r w:rsidR="007A0E49" w:rsidDel="00BB79D7">
          <w:delText xml:space="preserve"> </w:delText>
        </w:r>
      </w:del>
      <w:r w:rsidR="007A0E49">
        <w:t>ARM Cortex-M</w:t>
      </w:r>
      <w:r w:rsidR="006A155F">
        <w:t>4</w:t>
      </w:r>
      <w:r w:rsidR="007A0E49">
        <w:t xml:space="preserve"> based </w:t>
      </w:r>
      <w:r w:rsidR="00B34389">
        <w:t>MCU platform</w:t>
      </w:r>
      <w:ins w:id="271" w:author="Gordon McNab (BRT-UK)" w:date="2022-07-19T15:12:00Z">
        <w:r w:rsidR="00BB79D7">
          <w:t xml:space="preserve"> running</w:t>
        </w:r>
        <w:r w:rsidR="00BB79D7">
          <w:t xml:space="preserve"> </w:t>
        </w:r>
        <w:proofErr w:type="spellStart"/>
        <w:r w:rsidR="00BB79D7">
          <w:t>FreeRTOS</w:t>
        </w:r>
        <w:proofErr w:type="spellEnd"/>
        <w:r w:rsidR="00803001">
          <w:t>. In the e</w:t>
        </w:r>
      </w:ins>
      <w:del w:id="272" w:author="Gordon McNab (BRT-UK)" w:date="2022-07-19T15:12:00Z">
        <w:r w:rsidR="007A0E49" w:rsidDel="00803001">
          <w:delText>,</w:delText>
        </w:r>
        <w:r w:rsidR="00B8699A" w:rsidDel="00803001">
          <w:delText xml:space="preserve"> for e</w:delText>
        </w:r>
      </w:del>
      <w:r w:rsidR="00B8699A">
        <w:t>xample</w:t>
      </w:r>
      <w:ins w:id="273" w:author="Gordon McNab (BRT-UK)" w:date="2022-07-26T15:58:00Z">
        <w:r w:rsidR="0071750D">
          <w:t>,</w:t>
        </w:r>
      </w:ins>
      <w:r w:rsidR="00B8699A">
        <w:t xml:space="preserve"> an</w:t>
      </w:r>
      <w:r w:rsidR="007A0E49">
        <w:t xml:space="preserve"> STM32L476 Discovery board</w:t>
      </w:r>
      <w:ins w:id="274" w:author="Gordon McNab (BRT-UK)" w:date="2022-07-19T15:12:00Z">
        <w:r w:rsidR="00803001">
          <w:t xml:space="preserve"> is used a </w:t>
        </w:r>
      </w:ins>
      <w:ins w:id="275" w:author="Gordon McNab (BRT-UK)" w:date="2022-07-19T15:13:00Z">
        <w:r w:rsidR="00803001">
          <w:t>target module</w:t>
        </w:r>
      </w:ins>
      <w:r w:rsidR="0062797C">
        <w:t>.</w:t>
      </w:r>
      <w:r w:rsidR="007749E4">
        <w:t xml:space="preserve"> </w:t>
      </w:r>
      <w:del w:id="276" w:author="Gordon McNab (BRT-UK)" w:date="2022-07-19T15:13:00Z">
        <w:r w:rsidR="007A0E49" w:rsidDel="00803001">
          <w:delText>In this document, an</w:delText>
        </w:r>
      </w:del>
    </w:p>
    <w:p w14:paraId="3BCB2758" w14:textId="067EB288" w:rsidR="00B8699A" w:rsidRDefault="007A0E49" w:rsidP="0012029F">
      <w:pPr>
        <w:rPr>
          <w:ins w:id="277" w:author="Gordon McNab (BRT-UK)" w:date="2022-07-19T15:03:00Z"/>
        </w:rPr>
        <w:pPrChange w:id="278" w:author="Gordon McNab (BRT-UK)" w:date="2022-07-20T12:12:00Z">
          <w:pPr>
            <w:jc w:val="both"/>
          </w:pPr>
        </w:pPrChange>
      </w:pPr>
      <w:del w:id="279" w:author="Gordon McNab (BRT-UK)" w:date="2022-07-19T15:18:00Z">
        <w:r w:rsidDel="00983D25">
          <w:delText xml:space="preserve"> </w:delText>
        </w:r>
      </w:del>
      <w:r>
        <w:t xml:space="preserve">ESD </w:t>
      </w:r>
      <w:del w:id="280" w:author="Gordon McNab (BRT-UK)" w:date="2022-07-20T17:14:00Z">
        <w:r w:rsidR="008F55D0" w:rsidDel="00310A93">
          <w:delText>4.10</w:delText>
        </w:r>
      </w:del>
      <w:ins w:id="281" w:author="Gordon McNab (BRT-UK)" w:date="2022-07-20T17:14:00Z">
        <w:r w:rsidR="00310A93">
          <w:t>4.15</w:t>
        </w:r>
      </w:ins>
      <w:r>
        <w:t xml:space="preserve"> </w:t>
      </w:r>
      <w:ins w:id="282" w:author="Gordon McNab (BRT-UK)" w:date="2022-07-19T15:18:00Z">
        <w:r w:rsidR="00983D25">
          <w:t xml:space="preserve">contains a large number of </w:t>
        </w:r>
      </w:ins>
      <w:del w:id="283" w:author="Gordon McNab (BRT-UK)" w:date="2022-07-19T15:03:00Z">
        <w:r w:rsidDel="00B8699A">
          <w:delText xml:space="preserve">exported </w:delText>
        </w:r>
      </w:del>
      <w:r>
        <w:t>example project</w:t>
      </w:r>
      <w:ins w:id="284" w:author="Gordon McNab (BRT-UK)" w:date="2022-07-19T15:18:00Z">
        <w:r w:rsidR="00983D25">
          <w:t xml:space="preserve">s. </w:t>
        </w:r>
      </w:ins>
      <w:ins w:id="285" w:author="Gordon McNab (BRT-UK)" w:date="2022-07-19T15:19:00Z">
        <w:r w:rsidR="00983D25">
          <w:t xml:space="preserve">In this note the example </w:t>
        </w:r>
      </w:ins>
      <w:del w:id="286" w:author="Gordon McNab (BRT-UK)" w:date="2022-07-19T15:19:00Z">
        <w:r w:rsidDel="00983D25">
          <w:delText xml:space="preserve"> </w:delText>
        </w:r>
      </w:del>
      <w:r w:rsidR="00B91A72">
        <w:t>“</w:t>
      </w:r>
      <w:proofErr w:type="spellStart"/>
      <w:r w:rsidR="002059D5">
        <w:t>EvChargePoint</w:t>
      </w:r>
      <w:proofErr w:type="spellEnd"/>
      <w:r>
        <w:t>”</w:t>
      </w:r>
      <w:r w:rsidR="00EF35FB">
        <w:t xml:space="preserve"> </w:t>
      </w:r>
      <w:ins w:id="287" w:author="Gordon McNab (BRT-UK)" w:date="2022-07-19T15:03:00Z">
        <w:r w:rsidR="00B8699A">
          <w:t xml:space="preserve">is exported </w:t>
        </w:r>
      </w:ins>
      <w:r w:rsidR="00EF35FB">
        <w:t>and</w:t>
      </w:r>
      <w:ins w:id="288" w:author="Gordon McNab (BRT-UK)" w:date="2022-07-19T15:03:00Z">
        <w:r w:rsidR="00B8699A">
          <w:t xml:space="preserve"> modified to work on a</w:t>
        </w:r>
        <w:r w:rsidR="00B8699A" w:rsidRPr="00983D25">
          <w:t>n</w:t>
        </w:r>
      </w:ins>
      <w:r w:rsidR="00EF35FB" w:rsidRPr="00983D25">
        <w:t xml:space="preserve"> </w:t>
      </w:r>
      <w:r w:rsidR="002059D5" w:rsidRPr="00983D25">
        <w:rPr>
          <w:rPrChange w:id="289" w:author="Gordon McNab (BRT-UK)" w:date="2022-07-19T15:19:00Z">
            <w:rPr>
              <w:b/>
              <w:bCs/>
            </w:rPr>
          </w:rPrChange>
        </w:rPr>
        <w:t>STM32L476 Discovery</w:t>
      </w:r>
      <w:r w:rsidR="002059D5" w:rsidRPr="00983D25">
        <w:t xml:space="preserve"> </w:t>
      </w:r>
      <w:ins w:id="290" w:author="Gordon McNab (BRT-UK)" w:date="2022-07-19T15:03:00Z">
        <w:r w:rsidR="00B8699A" w:rsidRPr="00983D25">
          <w:t xml:space="preserve">board. </w:t>
        </w:r>
      </w:ins>
    </w:p>
    <w:p w14:paraId="20EEB39C" w14:textId="0FC69D4D" w:rsidR="001F7C3B" w:rsidRDefault="00EF35FB" w:rsidP="0012029F">
      <w:pPr>
        <w:pPrChange w:id="291" w:author="Gordon McNab (BRT-UK)" w:date="2022-07-20T12:12:00Z">
          <w:pPr>
            <w:jc w:val="both"/>
          </w:pPr>
        </w:pPrChange>
      </w:pPr>
      <w:del w:id="292" w:author="Gordon McNab (BRT-UK)" w:date="2022-07-19T15:20:00Z">
        <w:r w:rsidDel="00983D25">
          <w:delText>are</w:delText>
        </w:r>
        <w:r w:rsidR="007A0E49" w:rsidDel="00983D25">
          <w:delText xml:space="preserve"> </w:delText>
        </w:r>
        <w:r w:rsidR="0060156F" w:rsidDel="00983D25">
          <w:delText>used to showcase the</w:delText>
        </w:r>
      </w:del>
      <w:ins w:id="293" w:author="Gordon McNab (BRT-UK)" w:date="2022-07-19T15:20:00Z">
        <w:r w:rsidR="00983D25">
          <w:t>The</w:t>
        </w:r>
      </w:ins>
      <w:del w:id="294" w:author="Gordon McNab (BRT-UK)" w:date="2022-07-19T15:20:00Z">
        <w:r w:rsidR="0060156F" w:rsidDel="00983D25">
          <w:delText xml:space="preserve"> porting</w:delText>
        </w:r>
      </w:del>
      <w:r w:rsidR="0060156F">
        <w:t xml:space="preserve"> procedure</w:t>
      </w:r>
      <w:ins w:id="295" w:author="Gordon McNab (BRT-UK)" w:date="2022-07-19T15:20:00Z">
        <w:r w:rsidR="00983D25">
          <w:t xml:space="preserve"> for porting to a new platform is described and explained</w:t>
        </w:r>
      </w:ins>
      <w:r w:rsidR="00466D53">
        <w:t xml:space="preserve">. </w:t>
      </w:r>
      <w:ins w:id="296" w:author="Gordon McNab (BRT-UK)" w:date="2022-07-19T15:20:00Z">
        <w:r w:rsidR="00983D25">
          <w:t>For this note</w:t>
        </w:r>
      </w:ins>
      <w:ins w:id="297" w:author="Gordon McNab (BRT-UK)" w:date="2022-07-26T15:58:00Z">
        <w:r w:rsidR="0071750D">
          <w:t>,</w:t>
        </w:r>
      </w:ins>
      <w:ins w:id="298" w:author="Gordon McNab (BRT-UK)" w:date="2022-07-19T15:20:00Z">
        <w:r w:rsidR="00983D25">
          <w:t xml:space="preserve"> r</w:t>
        </w:r>
      </w:ins>
      <w:del w:id="299" w:author="Gordon McNab (BRT-UK)" w:date="2022-07-19T15:20:00Z">
        <w:r w:rsidR="0060156F" w:rsidDel="00983D25">
          <w:delText xml:space="preserve"> </w:delText>
        </w:r>
        <w:r w:rsidDel="00983D25">
          <w:delText>R</w:delText>
        </w:r>
      </w:del>
      <w:r>
        <w:t xml:space="preserve">eaders are expected to have the knowledge of ESD </w:t>
      </w:r>
      <w:del w:id="300" w:author="Gordon McNab (BRT-UK)" w:date="2022-07-20T17:14:00Z">
        <w:r w:rsidR="008F55D0" w:rsidDel="00310A93">
          <w:delText>4.10</w:delText>
        </w:r>
      </w:del>
      <w:ins w:id="301" w:author="Gordon McNab (BRT-UK)" w:date="2022-07-20T17:14:00Z">
        <w:r w:rsidR="00310A93">
          <w:t>4.15</w:t>
        </w:r>
      </w:ins>
      <w:r>
        <w:t xml:space="preserve"> as well as</w:t>
      </w:r>
      <w:r w:rsidRPr="00983D25">
        <w:t xml:space="preserve"> </w:t>
      </w:r>
      <w:ins w:id="302" w:author="Gordon McNab (BRT-UK)" w:date="2022-07-19T15:27:00Z">
        <w:r w:rsidR="00A941F0">
          <w:t xml:space="preserve">the </w:t>
        </w:r>
      </w:ins>
      <w:r w:rsidR="002059D5" w:rsidRPr="00983D25">
        <w:rPr>
          <w:rPrChange w:id="303" w:author="Gordon McNab (BRT-UK)" w:date="2022-07-19T15:19:00Z">
            <w:rPr>
              <w:b/>
              <w:bCs/>
            </w:rPr>
          </w:rPrChange>
        </w:rPr>
        <w:t>STM32</w:t>
      </w:r>
      <w:ins w:id="304" w:author="Gordon McNab (BRT-UK)" w:date="2022-07-19T15:27:00Z">
        <w:r w:rsidR="00A941F0">
          <w:t xml:space="preserve"> development tools</w:t>
        </w:r>
      </w:ins>
      <w:r w:rsidRPr="00983D25">
        <w:t xml:space="preserve">. </w:t>
      </w:r>
    </w:p>
    <w:p w14:paraId="36FCE336" w14:textId="1D3386B3" w:rsidR="002059D5" w:rsidRDefault="0071750D" w:rsidP="00B35ABA">
      <w:pPr>
        <w:jc w:val="both"/>
        <w:rPr>
          <w:szCs w:val="18"/>
          <w:lang w:val="en-GB"/>
        </w:rPr>
      </w:pPr>
      <w:r>
        <w:rPr>
          <w:noProof/>
        </w:rPr>
        <mc:AlternateContent>
          <mc:Choice Requires="wps">
            <w:drawing>
              <wp:anchor distT="0" distB="0" distL="114300" distR="114300" simplePos="0" relativeHeight="251679763" behindDoc="0" locked="0" layoutInCell="1" allowOverlap="1" wp14:anchorId="027F1E78" wp14:editId="5CC34104">
                <wp:simplePos x="0" y="0"/>
                <wp:positionH relativeFrom="margin">
                  <wp:align>center</wp:align>
                </wp:positionH>
                <wp:positionV relativeFrom="paragraph">
                  <wp:posOffset>619511</wp:posOffset>
                </wp:positionV>
                <wp:extent cx="397565" cy="195580"/>
                <wp:effectExtent l="0" t="19050" r="40640" b="33020"/>
                <wp:wrapNone/>
                <wp:docPr id="41" name="Arrow: Right 41"/>
                <wp:cNvGraphicFramePr/>
                <a:graphic xmlns:a="http://schemas.openxmlformats.org/drawingml/2006/main">
                  <a:graphicData uri="http://schemas.microsoft.com/office/word/2010/wordprocessingShape">
                    <wps:wsp>
                      <wps:cNvSpPr/>
                      <wps:spPr>
                        <a:xfrm>
                          <a:off x="0" y="0"/>
                          <a:ext cx="397565" cy="1955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8B38B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1" o:spid="_x0000_s1026" type="#_x0000_t13" style="position:absolute;margin-left:0;margin-top:48.8pt;width:31.3pt;height:15.4pt;z-index:25167976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" adj="16287" fillcolor="#4f81bd [3204]" strokecolor="#243f60 [1604]" strokeweight="2pt">
                <w10:wrap anchorx="margin"/>
              </v:shape>
            </w:pict>
          </mc:Fallback>
        </mc:AlternateContent>
      </w:r>
      <w:ins w:id="305" w:author="Gordon McNab (BRT-UK)" w:date="2022-07-27T12:18:00Z">
        <w:r>
          <w:rPr>
            <w:noProof/>
          </w:rPr>
          <w:drawing>
            <wp:inline distT="0" distB="0" distL="0" distR="0" wp14:anchorId="23C711C4" wp14:editId="1E4968DB">
              <wp:extent cx="2663687" cy="1570589"/>
              <wp:effectExtent l="0" t="0" r="381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13"/>
                      <a:stretch>
                        <a:fillRect/>
                      </a:stretch>
                    </pic:blipFill>
                    <pic:spPr>
                      <a:xfrm>
                        <a:off x="0" y="0"/>
                        <a:ext cx="2730051" cy="1609719"/>
                      </a:xfrm>
                      <a:prstGeom prst="rect">
                        <a:avLst/>
                      </a:prstGeom>
                    </pic:spPr>
                  </pic:pic>
                </a:graphicData>
              </a:graphic>
            </wp:inline>
          </w:drawing>
        </w:r>
      </w:ins>
      <w:commentRangeStart w:id="306"/>
      <w:del w:id="307" w:author="Gordon McNab (BRT-UK)" w:date="2022-07-27T12:18:00Z">
        <w:r w:rsidR="002059D5" w:rsidDel="0071750D">
          <w:rPr>
            <w:noProof/>
          </w:rPr>
          <w:drawing>
            <wp:inline distT="0" distB="0" distL="0" distR="0" wp14:anchorId="56698707" wp14:editId="54A3C5F3">
              <wp:extent cx="2411495" cy="1630017"/>
              <wp:effectExtent l="0" t="0" r="825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6575" cy="1646969"/>
                      </a:xfrm>
                      <a:prstGeom prst="rect">
                        <a:avLst/>
                      </a:prstGeom>
                    </pic:spPr>
                  </pic:pic>
                </a:graphicData>
              </a:graphic>
            </wp:inline>
          </w:drawing>
        </w:r>
      </w:del>
      <w:commentRangeEnd w:id="306"/>
      <w:r>
        <w:rPr>
          <w:rStyle w:val="CommentReference"/>
          <w:rFonts w:eastAsia="PMingLiU" w:cs="Arial"/>
          <w:bCs/>
          <w:lang w:val="en-GB" w:eastAsia="en-GB"/>
        </w:rPr>
        <w:commentReference w:id="306"/>
      </w:r>
      <w:r w:rsidR="002059D5" w:rsidRPr="002059D5">
        <w:rPr>
          <w:noProof/>
        </w:rPr>
        <w:t xml:space="preserve"> </w:t>
      </w:r>
      <w:r w:rsidR="00740E31">
        <w:rPr>
          <w:noProof/>
        </w:rPr>
        <w:t xml:space="preserve">           </w:t>
      </w:r>
      <w:r w:rsidR="00740E31">
        <w:rPr>
          <w:noProof/>
        </w:rPr>
        <w:drawing>
          <wp:inline distT="0" distB="0" distL="0" distR="0" wp14:anchorId="3E585DB2" wp14:editId="07E09A59">
            <wp:extent cx="2576223" cy="1549277"/>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76223" cy="1549277"/>
                    </a:xfrm>
                    <a:prstGeom prst="rect">
                      <a:avLst/>
                    </a:prstGeom>
                    <a:noFill/>
                    <a:ln>
                      <a:noFill/>
                    </a:ln>
                  </pic:spPr>
                </pic:pic>
              </a:graphicData>
            </a:graphic>
          </wp:inline>
        </w:drawing>
      </w:r>
    </w:p>
    <w:p w14:paraId="658D225A" w14:textId="7B562424" w:rsidR="00EF51AD" w:rsidRDefault="00EF51AD" w:rsidP="00EF51AD">
      <w:pPr>
        <w:pStyle w:val="Caption"/>
      </w:pPr>
      <w:r>
        <w:t xml:space="preserve">       </w:t>
      </w:r>
      <w:proofErr w:type="spellStart"/>
      <w:r>
        <w:t>EvechargePoint</w:t>
      </w:r>
      <w:proofErr w:type="spellEnd"/>
      <w:r>
        <w:t xml:space="preserve"> on ESD </w:t>
      </w:r>
      <w:del w:id="308" w:author="Gordon McNab (BRT-UK)" w:date="2022-07-20T17:14:00Z">
        <w:r w:rsidDel="00310A93">
          <w:delText>4.10</w:delText>
        </w:r>
      </w:del>
      <w:ins w:id="309" w:author="Gordon McNab (BRT-UK)" w:date="2022-07-20T17:14:00Z">
        <w:r w:rsidR="00310A93">
          <w:t>4.15</w:t>
        </w:r>
      </w:ins>
      <w:r>
        <w:t xml:space="preserve">                                 </w:t>
      </w:r>
      <w:r w:rsidR="00740E31">
        <w:t xml:space="preserve"> </w:t>
      </w:r>
      <w:r>
        <w:t xml:space="preserve"> </w:t>
      </w:r>
      <w:proofErr w:type="spellStart"/>
      <w:r>
        <w:t>EvechargePoint</w:t>
      </w:r>
      <w:proofErr w:type="spellEnd"/>
      <w:r>
        <w:t xml:space="preserve"> on EVE4</w:t>
      </w:r>
    </w:p>
    <w:p w14:paraId="2FF3C796" w14:textId="5842B30A" w:rsidR="00EF51AD" w:rsidRPr="00EF51AD" w:rsidDel="00F46259" w:rsidRDefault="00EF51AD" w:rsidP="0071750D">
      <w:pPr>
        <w:pStyle w:val="Heading2"/>
        <w:rPr>
          <w:del w:id="310" w:author="Gordon McNab (BRT-UK)" w:date="2022-07-19T15:28:00Z"/>
        </w:rPr>
        <w:pPrChange w:id="311" w:author="Gordon McNab (BRT-UK)" w:date="2022-07-26T16:12:00Z">
          <w:pPr/>
        </w:pPrChange>
      </w:pPr>
      <w:bookmarkStart w:id="312" w:name="_Toc109815170"/>
      <w:bookmarkStart w:id="313" w:name="_Toc109815941"/>
      <w:bookmarkEnd w:id="312"/>
      <w:bookmarkEnd w:id="313"/>
    </w:p>
    <w:p w14:paraId="37B4083C" w14:textId="77777777" w:rsidR="004D2F70" w:rsidRPr="00F51F2B" w:rsidRDefault="004D2F70" w:rsidP="0071750D">
      <w:pPr>
        <w:pStyle w:val="Heading2"/>
      </w:pPr>
      <w:bookmarkStart w:id="314" w:name="_Toc364328768"/>
      <w:bookmarkStart w:id="315" w:name="_Toc364328508"/>
      <w:bookmarkStart w:id="316" w:name="_Toc364328844"/>
      <w:bookmarkStart w:id="317" w:name="_Toc364328970"/>
      <w:bookmarkStart w:id="318" w:name="_Toc109815942"/>
      <w:r w:rsidRPr="00F51F2B">
        <w:t>Overview</w:t>
      </w:r>
      <w:bookmarkEnd w:id="314"/>
      <w:bookmarkEnd w:id="315"/>
      <w:bookmarkEnd w:id="316"/>
      <w:bookmarkEnd w:id="317"/>
      <w:bookmarkEnd w:id="318"/>
    </w:p>
    <w:p w14:paraId="78BF440C" w14:textId="77777777" w:rsidR="001F7C3B" w:rsidRDefault="004D2F70" w:rsidP="0012029F">
      <w:pPr>
        <w:rPr>
          <w:lang w:val="en-GB" w:eastAsia="en-GB"/>
        </w:rPr>
        <w:pPrChange w:id="319" w:author="Gordon McNab (BRT-UK)" w:date="2022-07-20T12:12:00Z">
          <w:pPr>
            <w:jc w:val="both"/>
          </w:pPr>
        </w:pPrChange>
      </w:pPr>
      <w:r w:rsidRPr="0061502A">
        <w:rPr>
          <w:lang w:val="en-GB" w:eastAsia="en-GB"/>
        </w:rPr>
        <w:t>Th</w:t>
      </w:r>
      <w:r w:rsidR="001F7C3B">
        <w:rPr>
          <w:lang w:val="en-GB" w:eastAsia="en-GB"/>
        </w:rPr>
        <w:t>is guide covers the following topics:</w:t>
      </w:r>
    </w:p>
    <w:p w14:paraId="2C02A64F" w14:textId="2FB50556" w:rsidR="008C3659" w:rsidRDefault="008C3659" w:rsidP="008C3659">
      <w:pPr>
        <w:pStyle w:val="ListParagraph"/>
        <w:numPr>
          <w:ilvl w:val="0"/>
          <w:numId w:val="11"/>
        </w:numPr>
        <w:spacing w:line="360" w:lineRule="auto"/>
        <w:ind w:left="714" w:hanging="357"/>
        <w:jc w:val="both"/>
      </w:pPr>
      <w:bookmarkStart w:id="320" w:name="_Toc364328769"/>
      <w:bookmarkStart w:id="321" w:name="_Toc364328509"/>
      <w:bookmarkStart w:id="322" w:name="_Toc364327388"/>
      <w:bookmarkStart w:id="323" w:name="_Toc364328845"/>
      <w:bookmarkStart w:id="324" w:name="_Toc364328971"/>
      <w:r>
        <w:t>ESD</w:t>
      </w:r>
      <w:r w:rsidR="008D4BFA">
        <w:t xml:space="preserve"> </w:t>
      </w:r>
      <w:del w:id="325" w:author="Gordon McNab (BRT-UK)" w:date="2022-07-20T17:14:00Z">
        <w:r w:rsidR="008F55D0" w:rsidDel="00310A93">
          <w:delText>4.10</w:delText>
        </w:r>
      </w:del>
      <w:ins w:id="326" w:author="Gordon McNab (BRT-UK)" w:date="2022-07-20T17:14:00Z">
        <w:r w:rsidR="00310A93">
          <w:t>4.15</w:t>
        </w:r>
      </w:ins>
      <w:r w:rsidR="001B1E75">
        <w:t xml:space="preserve"> </w:t>
      </w:r>
      <w:r>
        <w:t>exported project introduction</w:t>
      </w:r>
      <w:ins w:id="327" w:author="Gordon McNab (BRT-UK)" w:date="2022-07-19T15:28:00Z">
        <w:r w:rsidR="00F46259">
          <w:t>.</w:t>
        </w:r>
      </w:ins>
    </w:p>
    <w:p w14:paraId="19E0A23E" w14:textId="528E07ED" w:rsidR="003A7775" w:rsidRPr="001F7C3B" w:rsidRDefault="00B34389" w:rsidP="00AC6886">
      <w:pPr>
        <w:pStyle w:val="ListParagraph"/>
        <w:numPr>
          <w:ilvl w:val="0"/>
          <w:numId w:val="11"/>
        </w:numPr>
        <w:spacing w:line="360" w:lineRule="auto"/>
        <w:ind w:left="714" w:hanging="357"/>
        <w:jc w:val="both"/>
      </w:pPr>
      <w:r>
        <w:t>Principles of porting</w:t>
      </w:r>
      <w:ins w:id="328" w:author="Gordon McNab (BRT-UK)" w:date="2022-07-19T15:28:00Z">
        <w:r w:rsidR="00F46259">
          <w:t>.</w:t>
        </w:r>
      </w:ins>
    </w:p>
    <w:p w14:paraId="4466C4E4" w14:textId="0C075343" w:rsidR="001F7C3B" w:rsidRPr="001F7C3B" w:rsidRDefault="00B34389" w:rsidP="00AC6886">
      <w:pPr>
        <w:pStyle w:val="ListParagraph"/>
        <w:numPr>
          <w:ilvl w:val="0"/>
          <w:numId w:val="11"/>
        </w:numPr>
        <w:spacing w:line="360" w:lineRule="auto"/>
        <w:ind w:left="714" w:hanging="357"/>
        <w:jc w:val="both"/>
      </w:pPr>
      <w:r>
        <w:t xml:space="preserve">Example </w:t>
      </w:r>
      <w:ins w:id="329" w:author="Gordon McNab (BRT-UK)" w:date="2022-07-19T15:28:00Z">
        <w:r w:rsidR="00F46259">
          <w:t>project.</w:t>
        </w:r>
      </w:ins>
    </w:p>
    <w:p w14:paraId="7FFF4FEB" w14:textId="77777777" w:rsidR="003A7775" w:rsidRDefault="003A7775" w:rsidP="003A7775">
      <w:pPr>
        <w:jc w:val="both"/>
        <w:rPr>
          <w:szCs w:val="18"/>
          <w:lang w:val="en-GB" w:eastAsia="en-GB"/>
        </w:rPr>
      </w:pPr>
    </w:p>
    <w:p w14:paraId="0690473A" w14:textId="64A43A2D" w:rsidR="004D2F70" w:rsidRPr="00F51F2B" w:rsidRDefault="00F6729F" w:rsidP="0071750D">
      <w:pPr>
        <w:pStyle w:val="Heading2"/>
      </w:pPr>
      <w:bookmarkStart w:id="330" w:name="_Toc109815943"/>
      <w:r w:rsidRPr="00F51F2B">
        <w:t>Scope</w:t>
      </w:r>
      <w:bookmarkEnd w:id="320"/>
      <w:bookmarkEnd w:id="321"/>
      <w:bookmarkEnd w:id="322"/>
      <w:bookmarkEnd w:id="323"/>
      <w:bookmarkEnd w:id="324"/>
      <w:bookmarkEnd w:id="330"/>
    </w:p>
    <w:p w14:paraId="6809226E" w14:textId="68C01F8B" w:rsidR="004D2F70" w:rsidRPr="0061502A" w:rsidDel="00F46259" w:rsidRDefault="00263B8E" w:rsidP="0012029F">
      <w:pPr>
        <w:rPr>
          <w:del w:id="331" w:author="Gordon McNab (BRT-UK)" w:date="2022-07-19T15:29:00Z"/>
          <w:lang w:val="en-GB" w:eastAsia="en-GB"/>
        </w:rPr>
        <w:pPrChange w:id="332" w:author="Gordon McNab (BRT-UK)" w:date="2022-07-20T12:12:00Z">
          <w:pPr>
            <w:jc w:val="both"/>
          </w:pPr>
        </w:pPrChange>
      </w:pPr>
      <w:r>
        <w:t>This document</w:t>
      </w:r>
      <w:r w:rsidR="00B34389">
        <w:t xml:space="preserve"> covers hardware changes and software modification as well as</w:t>
      </w:r>
      <w:r w:rsidR="008C3659">
        <w:t xml:space="preserve"> some debugging tips</w:t>
      </w:r>
      <w:r>
        <w:t xml:space="preserve"> while porting the exported project</w:t>
      </w:r>
      <w:r w:rsidR="008C3659">
        <w:t xml:space="preserve">. It also provides some basic principles to </w:t>
      </w:r>
      <w:r w:rsidR="00D020D5">
        <w:t xml:space="preserve">successfully port </w:t>
      </w:r>
      <w:ins w:id="333" w:author="Gordon McNab (BRT-UK)" w:date="2022-07-26T15:59:00Z">
        <w:r w:rsidR="0071750D">
          <w:t>other ESD</w:t>
        </w:r>
      </w:ins>
      <w:del w:id="334" w:author="Gordon McNab (BRT-UK)" w:date="2022-07-26T15:59:00Z">
        <w:r w:rsidR="00D020D5" w:rsidDel="0071750D">
          <w:delText>a</w:delText>
        </w:r>
      </w:del>
      <w:r w:rsidR="00D020D5">
        <w:t xml:space="preserve"> project</w:t>
      </w:r>
      <w:ins w:id="335" w:author="Gordon McNab (BRT-UK)" w:date="2022-07-26T15:59:00Z">
        <w:r w:rsidR="0071750D">
          <w:t>s</w:t>
        </w:r>
      </w:ins>
      <w:ins w:id="336" w:author="Gordon McNab (BRT-UK)" w:date="2022-07-19T15:28:00Z">
        <w:r w:rsidR="00F46259">
          <w:t xml:space="preserve">. Although the example is targeted at </w:t>
        </w:r>
      </w:ins>
      <w:ins w:id="337" w:author="Gordon McNab (BRT-UK)" w:date="2022-07-19T15:29:00Z">
        <w:r w:rsidR="00F46259">
          <w:t>an STM32L476 the procedure and changes required apply to a large number of embedded MCUs.</w:t>
        </w:r>
      </w:ins>
      <w:del w:id="338" w:author="Gordon McNab (BRT-UK)" w:date="2022-07-19T15:28:00Z">
        <w:r w:rsidR="008C3659" w:rsidDel="00F46259">
          <w:delText>.</w:delText>
        </w:r>
      </w:del>
    </w:p>
    <w:p w14:paraId="417AD62A" w14:textId="14BFBFD7" w:rsidR="007B32FA" w:rsidDel="00F46259" w:rsidRDefault="007B32FA" w:rsidP="0012029F">
      <w:pPr>
        <w:rPr>
          <w:del w:id="339" w:author="Gordon McNab (BRT-UK)" w:date="2022-07-19T15:29:00Z"/>
          <w:lang w:val="en-GB" w:eastAsia="en-GB"/>
        </w:rPr>
        <w:pPrChange w:id="340" w:author="Gordon McNab (BRT-UK)" w:date="2022-07-20T12:12:00Z">
          <w:pPr>
            <w:jc w:val="both"/>
          </w:pPr>
        </w:pPrChange>
      </w:pPr>
    </w:p>
    <w:p w14:paraId="35B53030" w14:textId="1B2F534E" w:rsidR="005334C7" w:rsidDel="00F46259" w:rsidRDefault="005334C7" w:rsidP="0012029F">
      <w:pPr>
        <w:rPr>
          <w:del w:id="341" w:author="Gordon McNab (BRT-UK)" w:date="2022-07-19T15:29:00Z"/>
          <w:lang w:val="en-GB" w:eastAsia="en-GB"/>
        </w:rPr>
        <w:pPrChange w:id="342" w:author="Gordon McNab (BRT-UK)" w:date="2022-07-20T12:12:00Z">
          <w:pPr>
            <w:jc w:val="both"/>
          </w:pPr>
        </w:pPrChange>
      </w:pPr>
    </w:p>
    <w:p w14:paraId="4E1B11BF" w14:textId="019B93A8" w:rsidR="005334C7" w:rsidDel="00F46259" w:rsidRDefault="005334C7" w:rsidP="0012029F">
      <w:pPr>
        <w:rPr>
          <w:del w:id="343" w:author="Gordon McNab (BRT-UK)" w:date="2022-07-19T15:29:00Z"/>
          <w:lang w:val="en-GB" w:eastAsia="en-GB"/>
        </w:rPr>
        <w:pPrChange w:id="344" w:author="Gordon McNab (BRT-UK)" w:date="2022-07-20T12:12:00Z">
          <w:pPr>
            <w:jc w:val="both"/>
          </w:pPr>
        </w:pPrChange>
      </w:pPr>
    </w:p>
    <w:p w14:paraId="536D4A59" w14:textId="487C4FF9" w:rsidR="005334C7" w:rsidDel="00F46259" w:rsidRDefault="005334C7" w:rsidP="0012029F">
      <w:pPr>
        <w:rPr>
          <w:del w:id="345" w:author="Gordon McNab (BRT-UK)" w:date="2022-07-19T15:29:00Z"/>
          <w:lang w:val="en-GB" w:eastAsia="en-GB"/>
        </w:rPr>
        <w:pPrChange w:id="346" w:author="Gordon McNab (BRT-UK)" w:date="2022-07-20T12:12:00Z">
          <w:pPr>
            <w:jc w:val="both"/>
          </w:pPr>
        </w:pPrChange>
      </w:pPr>
    </w:p>
    <w:p w14:paraId="4060EE8A" w14:textId="6414E949" w:rsidR="005334C7" w:rsidDel="00F46259" w:rsidRDefault="005334C7" w:rsidP="0012029F">
      <w:pPr>
        <w:rPr>
          <w:del w:id="347" w:author="Gordon McNab (BRT-UK)" w:date="2022-07-19T15:29:00Z"/>
          <w:lang w:val="en-GB" w:eastAsia="en-GB"/>
        </w:rPr>
        <w:pPrChange w:id="348" w:author="Gordon McNab (BRT-UK)" w:date="2022-07-20T12:12:00Z">
          <w:pPr>
            <w:jc w:val="both"/>
          </w:pPr>
        </w:pPrChange>
      </w:pPr>
    </w:p>
    <w:p w14:paraId="61AC040A" w14:textId="42E32CDA" w:rsidR="005334C7" w:rsidRPr="007B32FA" w:rsidDel="00F46259" w:rsidRDefault="005334C7" w:rsidP="0012029F">
      <w:pPr>
        <w:rPr>
          <w:del w:id="349" w:author="Gordon McNab (BRT-UK)" w:date="2022-07-19T15:29:00Z"/>
          <w:lang w:val="en-GB" w:eastAsia="en-GB"/>
        </w:rPr>
        <w:pPrChange w:id="350" w:author="Gordon McNab (BRT-UK)" w:date="2022-07-20T12:12:00Z">
          <w:pPr>
            <w:jc w:val="both"/>
          </w:pPr>
        </w:pPrChange>
      </w:pPr>
    </w:p>
    <w:bookmarkEnd w:id="268"/>
    <w:p w14:paraId="2217F275" w14:textId="41652DE1" w:rsidR="002059D5" w:rsidRPr="00381132" w:rsidRDefault="002059D5" w:rsidP="0012029F">
      <w:pPr>
        <w:rPr>
          <w:lang w:val="en-GB" w:eastAsia="en-GB"/>
        </w:rPr>
      </w:pPr>
    </w:p>
    <w:p w14:paraId="64AB3CB4" w14:textId="3B6A8560" w:rsidR="008C3659" w:rsidRDefault="008C3659" w:rsidP="00B35ABA">
      <w:pPr>
        <w:pStyle w:val="Heading1"/>
        <w:jc w:val="both"/>
        <w:rPr>
          <w:ins w:id="351" w:author="Gordon McNab (BRT-UK)" w:date="2022-07-20T10:53:00Z"/>
        </w:rPr>
      </w:pPr>
      <w:bookmarkStart w:id="352" w:name="_Toc109815944"/>
      <w:r w:rsidRPr="00AC6886">
        <w:lastRenderedPageBreak/>
        <w:t>ESD</w:t>
      </w:r>
      <w:r w:rsidR="008D4BFA">
        <w:t xml:space="preserve"> </w:t>
      </w:r>
      <w:del w:id="353" w:author="Gordon McNab (BRT-UK)" w:date="2022-07-20T17:14:00Z">
        <w:r w:rsidR="008F55D0" w:rsidDel="00310A93">
          <w:delText>4.10</w:delText>
        </w:r>
      </w:del>
      <w:ins w:id="354" w:author="Gordon McNab (BRT-UK)" w:date="2022-07-20T17:14:00Z">
        <w:r w:rsidR="00310A93">
          <w:t>4.15</w:t>
        </w:r>
      </w:ins>
      <w:r w:rsidRPr="00AC6886">
        <w:t xml:space="preserve"> </w:t>
      </w:r>
      <w:r w:rsidR="00CC6844">
        <w:t>E</w:t>
      </w:r>
      <w:r w:rsidRPr="00AC6886">
        <w:t xml:space="preserve">xported </w:t>
      </w:r>
      <w:r w:rsidR="00CC6844">
        <w:t>P</w:t>
      </w:r>
      <w:r w:rsidRPr="00AC6886">
        <w:t xml:space="preserve">roject </w:t>
      </w:r>
      <w:del w:id="355" w:author="Gordon McNab (BRT-UK)" w:date="2022-07-20T10:53:00Z">
        <w:r w:rsidR="00CC6844" w:rsidDel="001707BE">
          <w:delText>-</w:delText>
        </w:r>
      </w:del>
      <w:ins w:id="356" w:author="Gordon McNab (BRT-UK)" w:date="2022-07-20T10:53:00Z">
        <w:r w:rsidR="001707BE">
          <w:t>–</w:t>
        </w:r>
      </w:ins>
      <w:r w:rsidR="00CC6844">
        <w:t xml:space="preserve"> In</w:t>
      </w:r>
      <w:r w:rsidRPr="00AC6886">
        <w:t>troduction</w:t>
      </w:r>
      <w:bookmarkEnd w:id="352"/>
    </w:p>
    <w:p w14:paraId="1BA5E6BC" w14:textId="6A7E25D8" w:rsidR="001707BE" w:rsidRDefault="001707BE" w:rsidP="0012029F">
      <w:pPr>
        <w:rPr>
          <w:ins w:id="357" w:author="Gordon McNab (BRT-UK)" w:date="2022-07-20T10:53:00Z"/>
          <w:lang w:val="en-GB" w:eastAsia="en-GB"/>
        </w:rPr>
        <w:pPrChange w:id="358" w:author="Gordon McNab (BRT-UK)" w:date="2022-07-20T12:10:00Z">
          <w:pPr>
            <w:jc w:val="both"/>
          </w:pPr>
        </w:pPrChange>
      </w:pPr>
      <w:ins w:id="359" w:author="Gordon McNab (BRT-UK)" w:date="2022-07-20T10:53:00Z">
        <w:r w:rsidRPr="00FB12A5">
          <w:rPr>
            <w:lang w:val="en-GB" w:eastAsia="en-GB"/>
          </w:rPr>
          <w:t>ESD</w:t>
        </w:r>
        <w:r>
          <w:rPr>
            <w:lang w:val="en-GB" w:eastAsia="en-GB"/>
          </w:rPr>
          <w:t xml:space="preserve"> </w:t>
        </w:r>
      </w:ins>
      <w:ins w:id="360" w:author="Gordon McNab (BRT-UK)" w:date="2022-07-20T17:14:00Z">
        <w:r w:rsidR="00310A93">
          <w:rPr>
            <w:lang w:val="en-GB" w:eastAsia="en-GB"/>
          </w:rPr>
          <w:t>4.15</w:t>
        </w:r>
      </w:ins>
      <w:ins w:id="361" w:author="Gordon McNab (BRT-UK)" w:date="2022-07-20T10:53:00Z">
        <w:r w:rsidRPr="00FB12A5">
          <w:rPr>
            <w:lang w:val="en-GB" w:eastAsia="en-GB"/>
          </w:rPr>
          <w:t xml:space="preserve"> enables users to design an EVE based GUI application with minimum effort. </w:t>
        </w:r>
        <w:r>
          <w:rPr>
            <w:lang w:val="en-GB" w:eastAsia="en-GB"/>
          </w:rPr>
          <w:t xml:space="preserve">Upon completing the design and </w:t>
        </w:r>
        <w:r w:rsidRPr="00FB12A5">
          <w:rPr>
            <w:lang w:val="en-GB" w:eastAsia="en-GB"/>
          </w:rPr>
          <w:t>successfully simulat</w:t>
        </w:r>
        <w:r>
          <w:rPr>
            <w:lang w:val="en-GB" w:eastAsia="en-GB"/>
          </w:rPr>
          <w:t>ing</w:t>
        </w:r>
        <w:r w:rsidRPr="00FB12A5">
          <w:rPr>
            <w:lang w:val="en-GB" w:eastAsia="en-GB"/>
          </w:rPr>
          <w:t xml:space="preserve"> it on a PC, </w:t>
        </w:r>
      </w:ins>
      <w:ins w:id="362" w:author="Gordon McNab (BRT-UK)" w:date="2022-07-26T16:11:00Z">
        <w:r w:rsidR="0071750D">
          <w:rPr>
            <w:lang w:val="en-GB" w:eastAsia="en-GB"/>
          </w:rPr>
          <w:t>source code for a</w:t>
        </w:r>
      </w:ins>
      <w:ins w:id="363" w:author="Gordon McNab (BRT-UK)" w:date="2022-07-26T16:12:00Z">
        <w:r w:rsidR="0071750D">
          <w:rPr>
            <w:lang w:val="en-GB" w:eastAsia="en-GB"/>
          </w:rPr>
          <w:t>n MCU can be exported</w:t>
        </w:r>
      </w:ins>
      <w:ins w:id="364" w:author="Gordon McNab (BRT-UK)" w:date="2022-07-20T10:53:00Z">
        <w:r>
          <w:rPr>
            <w:lang w:val="en-GB" w:eastAsia="en-GB"/>
          </w:rPr>
          <w:t xml:space="preserve">. </w:t>
        </w:r>
      </w:ins>
    </w:p>
    <w:p w14:paraId="64893E01" w14:textId="4882E8E9" w:rsidR="001707BE" w:rsidRPr="001707BE" w:rsidDel="001707BE" w:rsidRDefault="001707BE" w:rsidP="0071750D">
      <w:pPr>
        <w:pStyle w:val="Heading2"/>
        <w:rPr>
          <w:del w:id="365" w:author="Gordon McNab (BRT-UK)" w:date="2022-07-20T10:53:00Z"/>
        </w:rPr>
        <w:pPrChange w:id="366" w:author="Gordon McNab (BRT-UK)" w:date="2022-07-26T16:12:00Z">
          <w:pPr>
            <w:pStyle w:val="Heading1"/>
            <w:jc w:val="both"/>
          </w:pPr>
        </w:pPrChange>
      </w:pPr>
      <w:bookmarkStart w:id="367" w:name="_Toc109815174"/>
      <w:bookmarkStart w:id="368" w:name="_Toc109815945"/>
      <w:bookmarkEnd w:id="367"/>
      <w:bookmarkEnd w:id="368"/>
    </w:p>
    <w:p w14:paraId="574E75E7" w14:textId="4D471940" w:rsidR="00053966" w:rsidRDefault="001707BE" w:rsidP="0071750D">
      <w:pPr>
        <w:pStyle w:val="Heading2"/>
        <w:rPr>
          <w:ins w:id="369" w:author="Gordon McNab (BRT-UK)" w:date="2022-07-20T10:52:00Z"/>
        </w:rPr>
        <w:pPrChange w:id="370" w:author="Gordon McNab (BRT-UK)" w:date="2022-07-26T16:12:00Z">
          <w:pPr>
            <w:jc w:val="both"/>
          </w:pPr>
        </w:pPrChange>
      </w:pPr>
      <w:bookmarkStart w:id="371" w:name="_Toc109815946"/>
      <w:ins w:id="372" w:author="Gordon McNab (BRT-UK)" w:date="2022-07-20T10:52:00Z">
        <w:r>
          <w:t>Opening the Example Project</w:t>
        </w:r>
        <w:bookmarkEnd w:id="371"/>
      </w:ins>
    </w:p>
    <w:p w14:paraId="4764F972" w14:textId="6FAA8F02" w:rsidR="001707BE" w:rsidRDefault="001707BE" w:rsidP="001707BE">
      <w:pPr>
        <w:rPr>
          <w:ins w:id="373" w:author="Gordon McNab (BRT-UK)" w:date="2022-07-20T10:53:00Z"/>
          <w:lang w:val="en-GB" w:eastAsia="en-GB"/>
        </w:rPr>
      </w:pPr>
      <w:ins w:id="374" w:author="Gordon McNab (BRT-UK)" w:date="2022-07-20T10:53:00Z">
        <w:r>
          <w:rPr>
            <w:lang w:val="en-GB" w:eastAsia="en-GB"/>
          </w:rPr>
          <w:t>The “</w:t>
        </w:r>
        <w:proofErr w:type="spellStart"/>
        <w:r>
          <w:rPr>
            <w:lang w:val="en-GB" w:eastAsia="en-GB"/>
          </w:rPr>
          <w:t>EvChargePoint</w:t>
        </w:r>
        <w:proofErr w:type="spellEnd"/>
        <w:r>
          <w:rPr>
            <w:lang w:val="en-GB" w:eastAsia="en-GB"/>
          </w:rPr>
          <w:t xml:space="preserve">” project is located </w:t>
        </w:r>
      </w:ins>
      <w:ins w:id="375" w:author="Gordon McNab (BRT-UK)" w:date="2022-07-26T16:12:00Z">
        <w:r w:rsidR="0071750D">
          <w:rPr>
            <w:lang w:val="en-GB" w:eastAsia="en-GB"/>
          </w:rPr>
          <w:t>in</w:t>
        </w:r>
      </w:ins>
      <w:ins w:id="376" w:author="Gordon McNab (BRT-UK)" w:date="2022-07-20T10:53:00Z">
        <w:r>
          <w:rPr>
            <w:lang w:val="en-GB" w:eastAsia="en-GB"/>
          </w:rPr>
          <w:t xml:space="preserve"> the ESD installation directory (typically “</w:t>
        </w:r>
        <w:r w:rsidRPr="00A26D82">
          <w:rPr>
            <w:rStyle w:val="codestyleChar"/>
            <w:rPrChange w:id="377" w:author="Gordon McNab (BRT-UK)" w:date="2022-07-25T16:30:00Z">
              <w:rPr>
                <w:lang w:val="en-GB" w:eastAsia="en-GB"/>
              </w:rPr>
            </w:rPrChange>
          </w:rPr>
          <w:t>C:\Users\Public\Documents\EVE Screen Designer</w:t>
        </w:r>
        <w:r>
          <w:rPr>
            <w:lang w:val="en-GB" w:eastAsia="en-GB"/>
          </w:rPr>
          <w:t>”) in the “</w:t>
        </w:r>
        <w:r w:rsidRPr="0071750D">
          <w:rPr>
            <w:rStyle w:val="codestyleChar"/>
            <w:rPrChange w:id="378" w:author="Gordon McNab (BRT-UK)" w:date="2022-07-26T16:12:00Z">
              <w:rPr>
                <w:lang w:val="en-GB" w:eastAsia="en-GB"/>
              </w:rPr>
            </w:rPrChange>
          </w:rPr>
          <w:t>Examples\Advanced</w:t>
        </w:r>
        <w:r>
          <w:rPr>
            <w:lang w:val="en-GB" w:eastAsia="en-GB"/>
          </w:rPr>
          <w:t>” folder. We are making no modifications</w:t>
        </w:r>
      </w:ins>
      <w:ins w:id="379" w:author="Gordon McNab (BRT-UK)" w:date="2022-07-20T16:39:00Z">
        <w:r w:rsidR="0099599B">
          <w:rPr>
            <w:lang w:val="en-GB" w:eastAsia="en-GB"/>
          </w:rPr>
          <w:t xml:space="preserve"> in ESD</w:t>
        </w:r>
      </w:ins>
      <w:ins w:id="380" w:author="Gordon McNab (BRT-UK)" w:date="2022-07-20T10:53:00Z">
        <w:r>
          <w:rPr>
            <w:lang w:val="en-GB" w:eastAsia="en-GB"/>
          </w:rPr>
          <w:t xml:space="preserve"> to the example source code so for this Application Note the user can open </w:t>
        </w:r>
      </w:ins>
      <w:ins w:id="381" w:author="Gordon McNab (BRT-UK)" w:date="2022-07-20T16:39:00Z">
        <w:r w:rsidR="0099599B">
          <w:rPr>
            <w:lang w:val="en-GB" w:eastAsia="en-GB"/>
          </w:rPr>
          <w:t>the example</w:t>
        </w:r>
      </w:ins>
      <w:ins w:id="382" w:author="Gordon McNab (BRT-UK)" w:date="2022-07-20T10:53:00Z">
        <w:r>
          <w:rPr>
            <w:lang w:val="en-GB" w:eastAsia="en-GB"/>
          </w:rPr>
          <w:t xml:space="preserve"> in ESD</w:t>
        </w:r>
      </w:ins>
      <w:ins w:id="383" w:author="Gordon McNab (BRT-UK)" w:date="2022-07-20T17:14:00Z">
        <w:r w:rsidR="00310A93">
          <w:rPr>
            <w:lang w:val="en-GB" w:eastAsia="en-GB"/>
          </w:rPr>
          <w:t>4.15</w:t>
        </w:r>
      </w:ins>
      <w:ins w:id="384" w:author="Gordon McNab (BRT-UK)" w:date="2022-07-20T10:53:00Z">
        <w:r>
          <w:rPr>
            <w:lang w:val="en-GB" w:eastAsia="en-GB"/>
          </w:rPr>
          <w:t xml:space="preserve"> directly.</w:t>
        </w:r>
      </w:ins>
    </w:p>
    <w:p w14:paraId="32FB7C7F" w14:textId="6B570040" w:rsidR="001707BE" w:rsidRDefault="001707BE" w:rsidP="0071750D">
      <w:pPr>
        <w:pStyle w:val="Heading2"/>
        <w:rPr>
          <w:ins w:id="385" w:author="Gordon McNab (BRT-UK)" w:date="2022-07-20T10:53:00Z"/>
        </w:rPr>
        <w:pPrChange w:id="386" w:author="Gordon McNab (BRT-UK)" w:date="2022-07-26T16:12:00Z">
          <w:pPr>
            <w:jc w:val="both"/>
          </w:pPr>
        </w:pPrChange>
      </w:pPr>
      <w:bookmarkStart w:id="387" w:name="_Toc109815947"/>
      <w:ins w:id="388" w:author="Gordon McNab (BRT-UK)" w:date="2022-07-20T10:53:00Z">
        <w:r>
          <w:t>Exporting the Example Project</w:t>
        </w:r>
        <w:bookmarkEnd w:id="387"/>
      </w:ins>
    </w:p>
    <w:p w14:paraId="7BD32AB4" w14:textId="77777777" w:rsidR="00161907" w:rsidRDefault="00161907" w:rsidP="0012029F">
      <w:pPr>
        <w:rPr>
          <w:ins w:id="389" w:author="Gordon McNab (BRT-UK)" w:date="2022-07-20T11:00:00Z"/>
          <w:lang w:val="en-GB" w:eastAsia="en-GB"/>
        </w:rPr>
        <w:pPrChange w:id="390" w:author="Gordon McNab (BRT-UK)" w:date="2022-07-20T12:10:00Z">
          <w:pPr>
            <w:jc w:val="both"/>
          </w:pPr>
        </w:pPrChange>
      </w:pPr>
      <w:ins w:id="391" w:author="Gordon McNab (BRT-UK)" w:date="2022-07-20T11:00:00Z">
        <w:r>
          <w:rPr>
            <w:lang w:val="en-GB" w:eastAsia="en-GB"/>
          </w:rPr>
          <w:t>Exporting takes a snapshot of the current ESD project and is performed</w:t>
        </w:r>
        <w:r w:rsidRPr="00FB12A5">
          <w:rPr>
            <w:lang w:val="en-GB" w:eastAsia="en-GB"/>
          </w:rPr>
          <w:t xml:space="preserve"> by selecting </w:t>
        </w:r>
        <w:r w:rsidRPr="00AC6886">
          <w:rPr>
            <w:b/>
            <w:lang w:val="en-GB" w:eastAsia="en-GB"/>
          </w:rPr>
          <w:t xml:space="preserve">“File </w:t>
        </w:r>
        <w:r w:rsidRPr="00AC6886">
          <w:rPr>
            <w:rFonts w:ascii="Calibri" w:hAnsi="Calibri"/>
            <w:b/>
            <w:lang w:val="en-GB" w:eastAsia="en-GB"/>
          </w:rPr>
          <w:t>→</w:t>
        </w:r>
        <w:r w:rsidRPr="00AC6886">
          <w:rPr>
            <w:b/>
            <w:lang w:val="en-GB" w:eastAsia="en-GB"/>
          </w:rPr>
          <w:t xml:space="preserve"> Export</w:t>
        </w:r>
        <w:r>
          <w:rPr>
            <w:b/>
            <w:lang w:val="en-GB" w:eastAsia="en-GB"/>
          </w:rPr>
          <w:t xml:space="preserve"> as Eclipse Project</w:t>
        </w:r>
        <w:r w:rsidRPr="00AC6886">
          <w:rPr>
            <w:b/>
            <w:lang w:val="en-GB" w:eastAsia="en-GB"/>
          </w:rPr>
          <w:t>”</w:t>
        </w:r>
        <w:r>
          <w:rPr>
            <w:lang w:val="en-GB" w:eastAsia="en-GB"/>
          </w:rPr>
          <w:t xml:space="preserve">, as shown </w:t>
        </w:r>
        <w:r>
          <w:rPr>
            <w:lang w:val="en-GB" w:eastAsia="en-GB"/>
          </w:rPr>
          <w:fldChar w:fldCharType="begin"/>
        </w:r>
        <w:r>
          <w:rPr>
            <w:lang w:val="en-GB" w:eastAsia="en-GB"/>
          </w:rPr>
          <w:instrText xml:space="preserve"> REF _Ref109206226 \h </w:instrText>
        </w:r>
        <w:r>
          <w:rPr>
            <w:lang w:val="en-GB" w:eastAsia="en-GB"/>
          </w:rPr>
        </w:r>
        <w:r>
          <w:rPr>
            <w:lang w:val="en-GB" w:eastAsia="en-GB"/>
          </w:rPr>
          <w:fldChar w:fldCharType="separate"/>
        </w:r>
        <w:r>
          <w:t xml:space="preserve">Figure </w:t>
        </w:r>
        <w:r>
          <w:rPr>
            <w:noProof/>
          </w:rPr>
          <w:t>1</w:t>
        </w:r>
        <w:r>
          <w:rPr>
            <w:lang w:val="en-GB" w:eastAsia="en-GB"/>
          </w:rPr>
          <w:fldChar w:fldCharType="end"/>
        </w:r>
        <w:r>
          <w:rPr>
            <w:lang w:val="en-GB" w:eastAsia="en-GB"/>
          </w:rPr>
          <w:t xml:space="preserve">. </w:t>
        </w:r>
      </w:ins>
    </w:p>
    <w:p w14:paraId="6BA4E580" w14:textId="1109B3A1" w:rsidR="00053966" w:rsidRDefault="006F1056" w:rsidP="0012029F">
      <w:pPr>
        <w:rPr>
          <w:ins w:id="392" w:author="Gordon McNab (BRT-UK)" w:date="2022-07-20T10:48:00Z"/>
          <w:lang w:val="en-GB" w:eastAsia="en-GB"/>
        </w:rPr>
        <w:pPrChange w:id="393" w:author="Gordon McNab (BRT-UK)" w:date="2022-07-20T12:10:00Z">
          <w:pPr>
            <w:jc w:val="both"/>
          </w:pPr>
        </w:pPrChange>
      </w:pPr>
      <w:del w:id="394" w:author="Gordon McNab (BRT-UK)" w:date="2022-07-20T10:53:00Z">
        <w:r w:rsidRPr="00FB12A5" w:rsidDel="001707BE">
          <w:rPr>
            <w:lang w:val="en-GB" w:eastAsia="en-GB"/>
          </w:rPr>
          <w:delText>ESD</w:delText>
        </w:r>
        <w:r w:rsidR="000E1E4A" w:rsidDel="001707BE">
          <w:rPr>
            <w:lang w:val="en-GB" w:eastAsia="en-GB"/>
          </w:rPr>
          <w:delText xml:space="preserve"> </w:delText>
        </w:r>
        <w:r w:rsidR="008F55D0" w:rsidDel="001707BE">
          <w:rPr>
            <w:lang w:val="en-GB" w:eastAsia="en-GB"/>
          </w:rPr>
          <w:delText>4.10</w:delText>
        </w:r>
        <w:r w:rsidRPr="00FB12A5" w:rsidDel="001707BE">
          <w:rPr>
            <w:lang w:val="en-GB" w:eastAsia="en-GB"/>
          </w:rPr>
          <w:delText xml:space="preserve"> enables users to design an EVE based GUI application with minimum effort.  </w:delText>
        </w:r>
        <w:r w:rsidR="00CC6844" w:rsidDel="001707BE">
          <w:rPr>
            <w:lang w:val="en-GB" w:eastAsia="en-GB"/>
          </w:rPr>
          <w:delText xml:space="preserve">Upon completing the design and </w:delText>
        </w:r>
        <w:r w:rsidR="00D020D5" w:rsidRPr="00FB12A5" w:rsidDel="001707BE">
          <w:rPr>
            <w:lang w:val="en-GB" w:eastAsia="en-GB"/>
          </w:rPr>
          <w:delText xml:space="preserve">successfully </w:delText>
        </w:r>
        <w:r w:rsidRPr="00FB12A5" w:rsidDel="001707BE">
          <w:rPr>
            <w:lang w:val="en-GB" w:eastAsia="en-GB"/>
          </w:rPr>
          <w:delText>simulat</w:delText>
        </w:r>
        <w:r w:rsidR="00CC6844" w:rsidDel="001707BE">
          <w:rPr>
            <w:lang w:val="en-GB" w:eastAsia="en-GB"/>
          </w:rPr>
          <w:delText>ing</w:delText>
        </w:r>
        <w:r w:rsidR="00D020D5" w:rsidRPr="00FB12A5" w:rsidDel="001707BE">
          <w:rPr>
            <w:lang w:val="en-GB" w:eastAsia="en-GB"/>
          </w:rPr>
          <w:delText xml:space="preserve"> it</w:delText>
        </w:r>
        <w:r w:rsidRPr="00FB12A5" w:rsidDel="001707BE">
          <w:rPr>
            <w:lang w:val="en-GB" w:eastAsia="en-GB"/>
          </w:rPr>
          <w:delText xml:space="preserve"> on </w:delText>
        </w:r>
        <w:r w:rsidR="00D020D5" w:rsidRPr="00FB12A5" w:rsidDel="001707BE">
          <w:rPr>
            <w:lang w:val="en-GB" w:eastAsia="en-GB"/>
          </w:rPr>
          <w:delText xml:space="preserve">a </w:delText>
        </w:r>
        <w:r w:rsidRPr="00FB12A5" w:rsidDel="001707BE">
          <w:rPr>
            <w:lang w:val="en-GB" w:eastAsia="en-GB"/>
          </w:rPr>
          <w:delText>PC, user</w:delText>
        </w:r>
        <w:r w:rsidR="00CC6844" w:rsidDel="001707BE">
          <w:rPr>
            <w:lang w:val="en-GB" w:eastAsia="en-GB"/>
          </w:rPr>
          <w:delText>s</w:delText>
        </w:r>
        <w:r w:rsidRPr="00FB12A5" w:rsidDel="001707BE">
          <w:rPr>
            <w:lang w:val="en-GB" w:eastAsia="en-GB"/>
          </w:rPr>
          <w:delText xml:space="preserve"> can choose to export the current</w:delText>
        </w:r>
        <w:r w:rsidR="00CC6844" w:rsidDel="001707BE">
          <w:rPr>
            <w:lang w:val="en-GB" w:eastAsia="en-GB"/>
          </w:rPr>
          <w:delText>ly</w:delText>
        </w:r>
        <w:r w:rsidRPr="00FB12A5" w:rsidDel="001707BE">
          <w:rPr>
            <w:lang w:val="en-GB" w:eastAsia="en-GB"/>
          </w:rPr>
          <w:delText xml:space="preserve"> opened project</w:delText>
        </w:r>
      </w:del>
      <w:ins w:id="395" w:author="Gordon McNab (BRT-UK)" w:date="2022-07-19T16:24:00Z">
        <w:r w:rsidR="003324EE">
          <w:rPr>
            <w:lang w:val="en-GB" w:eastAsia="en-GB"/>
          </w:rPr>
          <w:t>There are multiple targets available for exporting</w:t>
        </w:r>
      </w:ins>
      <w:ins w:id="396" w:author="Gordon McNab (BRT-UK)" w:date="2022-07-19T16:34:00Z">
        <w:r w:rsidR="00A911D4">
          <w:rPr>
            <w:lang w:val="en-GB" w:eastAsia="en-GB"/>
          </w:rPr>
          <w:t xml:space="preserve">, selected by the “Host Platform” box. </w:t>
        </w:r>
      </w:ins>
      <w:ins w:id="397" w:author="Gordon McNab (BRT-UK)" w:date="2022-07-20T10:46:00Z">
        <w:r w:rsidR="00403D23">
          <w:rPr>
            <w:lang w:val="en-GB" w:eastAsia="en-GB"/>
          </w:rPr>
          <w:t>In ESD 4.15 these comprise of FT9xx</w:t>
        </w:r>
      </w:ins>
      <w:ins w:id="398" w:author="Gordon McNab (BRT-UK)" w:date="2022-07-20T10:47:00Z">
        <w:r w:rsidR="00403D23">
          <w:rPr>
            <w:lang w:val="en-GB" w:eastAsia="en-GB"/>
          </w:rPr>
          <w:t xml:space="preserve"> modules</w:t>
        </w:r>
      </w:ins>
      <w:ins w:id="399" w:author="Gordon McNab (BRT-UK)" w:date="2022-07-20T10:46:00Z">
        <w:r w:rsidR="00403D23">
          <w:rPr>
            <w:lang w:val="en-GB" w:eastAsia="en-GB"/>
          </w:rPr>
          <w:t>; RP2040</w:t>
        </w:r>
      </w:ins>
      <w:ins w:id="400" w:author="Gordon McNab (BRT-UK)" w:date="2022-07-20T10:47:00Z">
        <w:r w:rsidR="00053966">
          <w:rPr>
            <w:lang w:val="en-GB" w:eastAsia="en-GB"/>
          </w:rPr>
          <w:t xml:space="preserve"> based Raspberry Pi </w:t>
        </w:r>
        <w:proofErr w:type="spellStart"/>
        <w:r w:rsidR="00053966">
          <w:rPr>
            <w:lang w:val="en-GB" w:eastAsia="en-GB"/>
          </w:rPr>
          <w:t>pico</w:t>
        </w:r>
      </w:ins>
      <w:proofErr w:type="spellEnd"/>
      <w:ins w:id="401" w:author="Gordon McNab (BRT-UK)" w:date="2022-07-20T10:46:00Z">
        <w:r w:rsidR="00403D23">
          <w:rPr>
            <w:lang w:val="en-GB" w:eastAsia="en-GB"/>
          </w:rPr>
          <w:t xml:space="preserve">; </w:t>
        </w:r>
      </w:ins>
      <w:ins w:id="402" w:author="Gordon McNab (BRT-UK)" w:date="2022-07-20T10:47:00Z">
        <w:r w:rsidR="00053966">
          <w:rPr>
            <w:lang w:val="en-GB" w:eastAsia="en-GB"/>
          </w:rPr>
          <w:t xml:space="preserve">the </w:t>
        </w:r>
      </w:ins>
      <w:ins w:id="403" w:author="Gordon McNab (BRT-UK)" w:date="2022-07-20T10:46:00Z">
        <w:r w:rsidR="00403D23">
          <w:rPr>
            <w:lang w:val="en-GB" w:eastAsia="en-GB"/>
          </w:rPr>
          <w:t>MPSSE</w:t>
        </w:r>
      </w:ins>
      <w:ins w:id="404" w:author="Gordon McNab (BRT-UK)" w:date="2022-07-20T10:47:00Z">
        <w:r w:rsidR="00053966">
          <w:rPr>
            <w:lang w:val="en-GB" w:eastAsia="en-GB"/>
          </w:rPr>
          <w:t xml:space="preserve"> interface on </w:t>
        </w:r>
      </w:ins>
      <w:ins w:id="405" w:author="Gordon McNab (BRT-UK)" w:date="2022-07-20T10:48:00Z">
        <w:r w:rsidR="00053966">
          <w:rPr>
            <w:lang w:val="en-GB" w:eastAsia="en-GB"/>
          </w:rPr>
          <w:t>FTDI bridge chips</w:t>
        </w:r>
      </w:ins>
      <w:ins w:id="406" w:author="Gordon McNab (BRT-UK)" w:date="2022-07-20T10:46:00Z">
        <w:r w:rsidR="00403D23">
          <w:rPr>
            <w:lang w:val="en-GB" w:eastAsia="en-GB"/>
          </w:rPr>
          <w:t xml:space="preserve">; </w:t>
        </w:r>
      </w:ins>
      <w:ins w:id="407" w:author="Gordon McNab (BRT-UK)" w:date="2022-07-20T10:48:00Z">
        <w:r w:rsidR="00053966">
          <w:rPr>
            <w:lang w:val="en-GB" w:eastAsia="en-GB"/>
          </w:rPr>
          <w:t xml:space="preserve">the FTDI </w:t>
        </w:r>
      </w:ins>
      <w:ins w:id="408" w:author="Gordon McNab (BRT-UK)" w:date="2022-07-20T10:47:00Z">
        <w:r w:rsidR="00403D23">
          <w:rPr>
            <w:lang w:val="en-GB" w:eastAsia="en-GB"/>
          </w:rPr>
          <w:t>FT4222H</w:t>
        </w:r>
      </w:ins>
      <w:ins w:id="409" w:author="Gordon McNab (BRT-UK)" w:date="2022-07-20T10:48:00Z">
        <w:r w:rsidR="00053966">
          <w:rPr>
            <w:lang w:val="en-GB" w:eastAsia="en-GB"/>
          </w:rPr>
          <w:t xml:space="preserve"> device</w:t>
        </w:r>
      </w:ins>
      <w:ins w:id="410" w:author="Gordon McNab (BRT-UK)" w:date="2022-07-20T10:47:00Z">
        <w:r w:rsidR="00403D23">
          <w:rPr>
            <w:lang w:val="en-GB" w:eastAsia="en-GB"/>
          </w:rPr>
          <w:t xml:space="preserve">; and </w:t>
        </w:r>
      </w:ins>
      <w:ins w:id="411" w:author="Gordon McNab (BRT-UK)" w:date="2022-07-20T10:48:00Z">
        <w:r w:rsidR="00053966">
          <w:rPr>
            <w:lang w:val="en-GB" w:eastAsia="en-GB"/>
          </w:rPr>
          <w:t xml:space="preserve">a software </w:t>
        </w:r>
      </w:ins>
      <w:ins w:id="412" w:author="Gordon McNab (BRT-UK)" w:date="2022-07-20T10:47:00Z">
        <w:r w:rsidR="00403D23">
          <w:rPr>
            <w:lang w:val="en-GB" w:eastAsia="en-GB"/>
          </w:rPr>
          <w:t>Emulator.</w:t>
        </w:r>
      </w:ins>
      <w:ins w:id="413" w:author="Gordon McNab (BRT-UK)" w:date="2022-07-20T10:46:00Z">
        <w:r w:rsidR="00403D23">
          <w:rPr>
            <w:lang w:val="en-GB" w:eastAsia="en-GB"/>
          </w:rPr>
          <w:t xml:space="preserve"> </w:t>
        </w:r>
      </w:ins>
    </w:p>
    <w:p w14:paraId="1FCBEA5B" w14:textId="38AE1604" w:rsidR="003B4FC1" w:rsidRDefault="003B4FC1" w:rsidP="0012029F">
      <w:pPr>
        <w:rPr>
          <w:ins w:id="414" w:author="Gordon McNab (BRT-UK)" w:date="2022-07-19T16:34:00Z"/>
          <w:lang w:val="en-GB" w:eastAsia="en-GB"/>
        </w:rPr>
        <w:pPrChange w:id="415" w:author="Gordon McNab (BRT-UK)" w:date="2022-07-20T12:11:00Z">
          <w:pPr>
            <w:jc w:val="both"/>
          </w:pPr>
        </w:pPrChange>
      </w:pPr>
      <w:ins w:id="416" w:author="Gordon McNab (BRT-UK)" w:date="2022-07-19T16:35:00Z">
        <w:r>
          <w:rPr>
            <w:lang w:val="en-GB" w:eastAsia="en-GB"/>
          </w:rPr>
          <w:t xml:space="preserve">For </w:t>
        </w:r>
      </w:ins>
      <w:ins w:id="417" w:author="Gordon McNab (BRT-UK)" w:date="2022-07-19T16:36:00Z">
        <w:r>
          <w:rPr>
            <w:lang w:val="en-GB" w:eastAsia="en-GB"/>
          </w:rPr>
          <w:t xml:space="preserve">porting to </w:t>
        </w:r>
      </w:ins>
      <w:ins w:id="418" w:author="Gordon McNab (BRT-UK)" w:date="2022-07-19T16:35:00Z">
        <w:r>
          <w:rPr>
            <w:lang w:val="en-GB" w:eastAsia="en-GB"/>
          </w:rPr>
          <w:t xml:space="preserve">embedded systems the most flexible Host Platform is the FT9xx based </w:t>
        </w:r>
      </w:ins>
      <w:ins w:id="419" w:author="Gordon McNab (BRT-UK)" w:date="2022-07-19T16:36:00Z">
        <w:r>
          <w:rPr>
            <w:lang w:val="en-GB" w:eastAsia="en-GB"/>
          </w:rPr>
          <w:t>MM900EVxxx range. Th</w:t>
        </w:r>
      </w:ins>
      <w:ins w:id="420" w:author="Gordon McNab (BRT-UK)" w:date="2022-07-26T16:58:00Z">
        <w:r w:rsidR="0071750D">
          <w:rPr>
            <w:lang w:val="en-GB" w:eastAsia="en-GB"/>
          </w:rPr>
          <w:t>is setting</w:t>
        </w:r>
      </w:ins>
      <w:ins w:id="421" w:author="Gordon McNab (BRT-UK)" w:date="2022-07-19T16:36:00Z">
        <w:r>
          <w:rPr>
            <w:lang w:val="en-GB" w:eastAsia="en-GB"/>
          </w:rPr>
          <w:t xml:space="preserve"> export</w:t>
        </w:r>
      </w:ins>
      <w:ins w:id="422" w:author="Gordon McNab (BRT-UK)" w:date="2022-07-26T16:58:00Z">
        <w:r w:rsidR="0071750D">
          <w:rPr>
            <w:lang w:val="en-GB" w:eastAsia="en-GB"/>
          </w:rPr>
          <w:t>s</w:t>
        </w:r>
      </w:ins>
      <w:ins w:id="423" w:author="Gordon McNab (BRT-UK)" w:date="2022-07-19T16:36:00Z">
        <w:r>
          <w:rPr>
            <w:lang w:val="en-GB" w:eastAsia="en-GB"/>
          </w:rPr>
          <w:t xml:space="preserve"> an Eclipse project with </w:t>
        </w:r>
      </w:ins>
      <w:ins w:id="424" w:author="Gordon McNab (BRT-UK)" w:date="2022-07-19T16:37:00Z">
        <w:r>
          <w:rPr>
            <w:lang w:val="en-GB" w:eastAsia="en-GB"/>
          </w:rPr>
          <w:t>a small amount of FT900 code which can be easily replaced or modified.</w:t>
        </w:r>
      </w:ins>
    </w:p>
    <w:p w14:paraId="0EC2C19F" w14:textId="4BC08B7B" w:rsidR="006F1056" w:rsidDel="00161907" w:rsidRDefault="006F1056" w:rsidP="00AC6886">
      <w:pPr>
        <w:jc w:val="both"/>
        <w:rPr>
          <w:del w:id="425" w:author="Gordon McNab (BRT-UK)" w:date="2022-07-20T11:00:00Z"/>
          <w:lang w:val="en-GB" w:eastAsia="en-GB"/>
        </w:rPr>
      </w:pPr>
      <w:del w:id="426" w:author="Gordon McNab (BRT-UK)" w:date="2022-07-20T11:00:00Z">
        <w:r w:rsidRPr="00FB12A5" w:rsidDel="00161907">
          <w:rPr>
            <w:lang w:val="en-GB" w:eastAsia="en-GB"/>
          </w:rPr>
          <w:delText xml:space="preserve"> by selecting </w:delText>
        </w:r>
        <w:r w:rsidRPr="00AC6886" w:rsidDel="00161907">
          <w:rPr>
            <w:b/>
            <w:lang w:val="en-GB" w:eastAsia="en-GB"/>
          </w:rPr>
          <w:delText>“File</w:delText>
        </w:r>
        <w:r w:rsidR="00CC6844" w:rsidRPr="00AC6886" w:rsidDel="00161907">
          <w:rPr>
            <w:b/>
            <w:lang w:val="en-GB" w:eastAsia="en-GB"/>
          </w:rPr>
          <w:delText xml:space="preserve"> </w:delText>
        </w:r>
        <w:r w:rsidR="00CC6844" w:rsidRPr="00AC6886" w:rsidDel="00161907">
          <w:rPr>
            <w:rFonts w:ascii="Calibri" w:hAnsi="Calibri"/>
            <w:b/>
            <w:lang w:val="en-GB" w:eastAsia="en-GB"/>
          </w:rPr>
          <w:delText>→</w:delText>
        </w:r>
        <w:r w:rsidR="00CC6844" w:rsidRPr="00AC6886" w:rsidDel="00161907">
          <w:rPr>
            <w:b/>
            <w:lang w:val="en-GB" w:eastAsia="en-GB"/>
          </w:rPr>
          <w:delText xml:space="preserve"> </w:delText>
        </w:r>
        <w:r w:rsidRPr="00AC6886" w:rsidDel="00161907">
          <w:rPr>
            <w:b/>
            <w:lang w:val="en-GB" w:eastAsia="en-GB"/>
          </w:rPr>
          <w:delText>Expor</w:delText>
        </w:r>
        <w:r w:rsidR="00CC6844" w:rsidRPr="00AC6886" w:rsidDel="00161907">
          <w:rPr>
            <w:b/>
            <w:lang w:val="en-GB" w:eastAsia="en-GB"/>
          </w:rPr>
          <w:delText>t</w:delText>
        </w:r>
        <w:r w:rsidR="00A70289" w:rsidDel="00161907">
          <w:rPr>
            <w:b/>
            <w:lang w:val="en-GB" w:eastAsia="en-GB"/>
          </w:rPr>
          <w:delText xml:space="preserve"> Project</w:delText>
        </w:r>
        <w:r w:rsidRPr="00AC6886" w:rsidDel="00161907">
          <w:rPr>
            <w:b/>
            <w:lang w:val="en-GB" w:eastAsia="en-GB"/>
          </w:rPr>
          <w:delText>”</w:delText>
        </w:r>
        <w:r w:rsidDel="00161907">
          <w:rPr>
            <w:lang w:val="en-GB" w:eastAsia="en-GB"/>
          </w:rPr>
          <w:delText xml:space="preserve">, </w:delText>
        </w:r>
        <w:r w:rsidR="00CC6844" w:rsidDel="00161907">
          <w:rPr>
            <w:lang w:val="en-GB" w:eastAsia="en-GB"/>
          </w:rPr>
          <w:delText xml:space="preserve">as shown </w:delText>
        </w:r>
      </w:del>
      <w:del w:id="427" w:author="Gordon McNab (BRT-UK)" w:date="2022-07-20T10:43:00Z">
        <w:r w:rsidR="00CC6844" w:rsidDel="00403D23">
          <w:rPr>
            <w:lang w:val="en-GB" w:eastAsia="en-GB"/>
          </w:rPr>
          <w:delText>Figure 1</w:delText>
        </w:r>
      </w:del>
      <w:del w:id="428" w:author="Gordon McNab (BRT-UK)" w:date="2022-07-20T11:00:00Z">
        <w:r w:rsidR="00CC6844" w:rsidDel="00161907">
          <w:rPr>
            <w:lang w:val="en-GB" w:eastAsia="en-GB"/>
          </w:rPr>
          <w:delText>.</w:delText>
        </w:r>
        <w:r w:rsidDel="00161907">
          <w:rPr>
            <w:lang w:val="en-GB" w:eastAsia="en-GB"/>
          </w:rPr>
          <w:delText xml:space="preserve"> </w:delText>
        </w:r>
      </w:del>
    </w:p>
    <w:p w14:paraId="15269017" w14:textId="1999B30A" w:rsidR="00F704A8" w:rsidRDefault="009B59FB" w:rsidP="00F704A8">
      <w:pPr>
        <w:keepNext/>
        <w:jc w:val="center"/>
      </w:pPr>
      <w:commentRangeStart w:id="429"/>
      <w:r>
        <w:rPr>
          <w:noProof/>
        </w:rPr>
        <w:drawing>
          <wp:inline distT="0" distB="0" distL="0" distR="0" wp14:anchorId="69E7AE5A" wp14:editId="77EB5145">
            <wp:extent cx="5725160" cy="387223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3872230"/>
                    </a:xfrm>
                    <a:prstGeom prst="rect">
                      <a:avLst/>
                    </a:prstGeom>
                    <a:noFill/>
                    <a:ln>
                      <a:noFill/>
                    </a:ln>
                  </pic:spPr>
                </pic:pic>
              </a:graphicData>
            </a:graphic>
          </wp:inline>
        </w:drawing>
      </w:r>
      <w:commentRangeEnd w:id="429"/>
      <w:r w:rsidR="00161907">
        <w:rPr>
          <w:rStyle w:val="CommentReference"/>
          <w:rFonts w:eastAsia="PMingLiU" w:cs="Arial"/>
          <w:bCs/>
          <w:lang w:val="en-GB" w:eastAsia="en-GB"/>
        </w:rPr>
        <w:commentReference w:id="429"/>
      </w:r>
    </w:p>
    <w:p w14:paraId="38C0A29E" w14:textId="4F7DAB67" w:rsidR="006F1056" w:rsidRDefault="00F704A8" w:rsidP="00F704A8">
      <w:pPr>
        <w:pStyle w:val="Caption"/>
        <w:jc w:val="center"/>
        <w:rPr>
          <w:lang w:val="en-GB" w:eastAsia="en-GB"/>
        </w:rPr>
      </w:pPr>
      <w:bookmarkStart w:id="430" w:name="_Toc58319200"/>
      <w:bookmarkStart w:id="431" w:name="_Ref109206226"/>
      <w:r>
        <w:t xml:space="preserve">Figure </w:t>
      </w:r>
      <w:r w:rsidR="00A10579">
        <w:fldChar w:fldCharType="begin"/>
      </w:r>
      <w:r w:rsidR="00A10579">
        <w:instrText xml:space="preserve"> SEQ Figure \* ARABIC </w:instrText>
      </w:r>
      <w:r w:rsidR="00A10579">
        <w:fldChar w:fldCharType="separate"/>
      </w:r>
      <w:r w:rsidR="00495077">
        <w:rPr>
          <w:noProof/>
        </w:rPr>
        <w:t>1</w:t>
      </w:r>
      <w:r w:rsidR="00A10579">
        <w:rPr>
          <w:noProof/>
        </w:rPr>
        <w:fldChar w:fldCharType="end"/>
      </w:r>
      <w:bookmarkEnd w:id="431"/>
      <w:r>
        <w:t xml:space="preserve"> Export </w:t>
      </w:r>
      <w:proofErr w:type="spellStart"/>
      <w:r w:rsidR="009B59FB">
        <w:rPr>
          <w:lang w:val="en-GB" w:eastAsia="en-GB"/>
        </w:rPr>
        <w:t>EvChargePoint</w:t>
      </w:r>
      <w:proofErr w:type="spellEnd"/>
      <w:r w:rsidR="00B91A72" w:rsidDel="00B91A72">
        <w:t xml:space="preserve"> </w:t>
      </w:r>
      <w:r w:rsidR="00AC6886">
        <w:t xml:space="preserve">Project </w:t>
      </w:r>
      <w:r>
        <w:t>in ESD</w:t>
      </w:r>
      <w:r w:rsidR="00AC6886">
        <w:t xml:space="preserve"> </w:t>
      </w:r>
      <w:del w:id="432" w:author="Gordon McNab (BRT-UK)" w:date="2022-07-20T17:14:00Z">
        <w:r w:rsidR="00A35D03" w:rsidDel="00310A93">
          <w:delText>4.</w:delText>
        </w:r>
        <w:r w:rsidR="009B59FB" w:rsidDel="00310A93">
          <w:delText>10</w:delText>
        </w:r>
      </w:del>
      <w:bookmarkEnd w:id="430"/>
      <w:ins w:id="433" w:author="Gordon McNab (BRT-UK)" w:date="2022-07-20T17:14:00Z">
        <w:r w:rsidR="00310A93">
          <w:t>4.15</w:t>
        </w:r>
      </w:ins>
    </w:p>
    <w:p w14:paraId="78A4E8CD" w14:textId="3C64CED6" w:rsidR="00E65578" w:rsidDel="00053966" w:rsidRDefault="00E65578" w:rsidP="006F1056">
      <w:pPr>
        <w:rPr>
          <w:del w:id="434" w:author="Gordon McNab (BRT-UK)" w:date="2022-07-20T10:51:00Z"/>
          <w:lang w:val="en-GB" w:eastAsia="en-GB"/>
        </w:rPr>
      </w:pPr>
      <w:del w:id="435" w:author="Gordon McNab (BRT-UK)" w:date="2022-07-20T10:51:00Z">
        <w:r w:rsidDel="00053966">
          <w:rPr>
            <w:lang w:val="en-GB" w:eastAsia="en-GB"/>
          </w:rPr>
          <w:lastRenderedPageBreak/>
          <w:delText>“</w:delText>
        </w:r>
        <w:r w:rsidR="009B59FB" w:rsidDel="00053966">
          <w:rPr>
            <w:lang w:val="en-GB" w:eastAsia="en-GB"/>
          </w:rPr>
          <w:delText>EvChargePoint</w:delText>
        </w:r>
        <w:r w:rsidDel="00053966">
          <w:rPr>
            <w:lang w:val="en-GB" w:eastAsia="en-GB"/>
          </w:rPr>
          <w:delText xml:space="preserve">” project is located </w:delText>
        </w:r>
      </w:del>
      <w:del w:id="436" w:author="Gordon McNab (BRT-UK)" w:date="2022-07-20T10:49:00Z">
        <w:r w:rsidDel="00053966">
          <w:rPr>
            <w:lang w:val="en-GB" w:eastAsia="en-GB"/>
          </w:rPr>
          <w:delText>at “</w:delText>
        </w:r>
      </w:del>
      <w:del w:id="437" w:author="Gordon McNab (BRT-UK)" w:date="2022-07-20T10:50:00Z">
        <w:r w:rsidR="00925CAB" w:rsidDel="00053966">
          <w:rPr>
            <w:lang w:val="en-GB" w:eastAsia="en-GB"/>
          </w:rPr>
          <w:delText>$(ESD</w:delText>
        </w:r>
        <w:r w:rsidR="008F55D0" w:rsidDel="00053966">
          <w:rPr>
            <w:lang w:val="en-GB" w:eastAsia="en-GB"/>
          </w:rPr>
          <w:delText>4.10</w:delText>
        </w:r>
        <w:r w:rsidR="00925CAB" w:rsidDel="00053966">
          <w:rPr>
            <w:lang w:val="en-GB" w:eastAsia="en-GB"/>
          </w:rPr>
          <w:delText xml:space="preserve"> Installation Path)\</w:delText>
        </w:r>
      </w:del>
      <w:del w:id="438" w:author="Gordon McNab (BRT-UK)" w:date="2022-07-20T10:51:00Z">
        <w:r w:rsidDel="00053966">
          <w:rPr>
            <w:lang w:val="en-GB" w:eastAsia="en-GB"/>
          </w:rPr>
          <w:delText>Examples\</w:delText>
        </w:r>
        <w:r w:rsidR="009B59FB" w:rsidDel="00053966">
          <w:rPr>
            <w:lang w:val="en-GB" w:eastAsia="en-GB"/>
          </w:rPr>
          <w:delText>Advanced</w:delText>
        </w:r>
        <w:r w:rsidDel="00053966">
          <w:rPr>
            <w:lang w:val="en-GB" w:eastAsia="en-GB"/>
          </w:rPr>
          <w:delText>” folder and user can open it in ESD</w:delText>
        </w:r>
        <w:r w:rsidR="008F55D0" w:rsidDel="00053966">
          <w:rPr>
            <w:lang w:val="en-GB" w:eastAsia="en-GB"/>
          </w:rPr>
          <w:delText>4.10</w:delText>
        </w:r>
        <w:r w:rsidDel="00053966">
          <w:rPr>
            <w:lang w:val="en-GB" w:eastAsia="en-GB"/>
          </w:rPr>
          <w:delText xml:space="preserve"> directly. </w:delText>
        </w:r>
      </w:del>
    </w:p>
    <w:p w14:paraId="5DDF6964" w14:textId="6A4736B5" w:rsidR="00A85D05" w:rsidRDefault="002F22F2" w:rsidP="006F1056">
      <w:pPr>
        <w:rPr>
          <w:ins w:id="439" w:author="Gordon McNab (BRT-UK)" w:date="2022-07-19T16:57:00Z"/>
          <w:lang w:val="en-GB" w:eastAsia="en-GB"/>
        </w:rPr>
      </w:pPr>
      <w:ins w:id="440" w:author="Gordon McNab (BRT-UK)" w:date="2022-07-19T16:50:00Z">
        <w:r>
          <w:rPr>
            <w:lang w:val="en-GB" w:eastAsia="en-GB"/>
          </w:rPr>
          <w:t xml:space="preserve">When exporting </w:t>
        </w:r>
      </w:ins>
      <w:ins w:id="441" w:author="Gordon McNab (BRT-UK)" w:date="2022-07-19T16:56:00Z">
        <w:r w:rsidR="00A85D05">
          <w:rPr>
            <w:lang w:val="en-GB" w:eastAsia="en-GB"/>
          </w:rPr>
          <w:t>projects</w:t>
        </w:r>
      </w:ins>
      <w:ins w:id="442" w:author="Gordon McNab (BRT-UK)" w:date="2022-07-20T10:44:00Z">
        <w:r w:rsidR="00403D23">
          <w:rPr>
            <w:lang w:val="en-GB" w:eastAsia="en-GB"/>
          </w:rPr>
          <w:t>,</w:t>
        </w:r>
      </w:ins>
      <w:ins w:id="443" w:author="Gordon McNab (BRT-UK)" w:date="2022-07-19T16:56:00Z">
        <w:r w:rsidR="00A85D05">
          <w:rPr>
            <w:lang w:val="en-GB" w:eastAsia="en-GB"/>
          </w:rPr>
          <w:t xml:space="preserve"> u</w:t>
        </w:r>
      </w:ins>
      <w:del w:id="444" w:author="Gordon McNab (BRT-UK)" w:date="2022-07-19T16:56:00Z">
        <w:r w:rsidR="006F1056" w:rsidDel="00A85D05">
          <w:rPr>
            <w:lang w:val="en-GB" w:eastAsia="en-GB"/>
          </w:rPr>
          <w:delText>U</w:delText>
        </w:r>
      </w:del>
      <w:r w:rsidR="006F1056">
        <w:rPr>
          <w:lang w:val="en-GB" w:eastAsia="en-GB"/>
        </w:rPr>
        <w:t>sers are prompted to select a new folder as the destination folder</w:t>
      </w:r>
      <w:del w:id="445" w:author="Gordon McNab (BRT-UK)" w:date="2022-07-20T10:38:00Z">
        <w:r w:rsidR="006F1056" w:rsidDel="009D0907">
          <w:rPr>
            <w:lang w:val="en-GB" w:eastAsia="en-GB"/>
          </w:rPr>
          <w:delText xml:space="preserve"> to export</w:delText>
        </w:r>
      </w:del>
      <w:r w:rsidR="006F1056">
        <w:rPr>
          <w:lang w:val="en-GB" w:eastAsia="en-GB"/>
        </w:rPr>
        <w:t xml:space="preserve">. </w:t>
      </w:r>
      <w:ins w:id="446" w:author="Gordon McNab (BRT-UK)" w:date="2022-07-19T16:56:00Z">
        <w:r w:rsidR="00A85D05">
          <w:rPr>
            <w:lang w:val="en-GB" w:eastAsia="en-GB"/>
          </w:rPr>
          <w:t>Th</w:t>
        </w:r>
      </w:ins>
      <w:ins w:id="447" w:author="Gordon McNab (BRT-UK)" w:date="2022-07-20T10:33:00Z">
        <w:r w:rsidR="0081181B">
          <w:rPr>
            <w:lang w:val="en-GB" w:eastAsia="en-GB"/>
          </w:rPr>
          <w:t xml:space="preserve">e exported project is a complete set of source code and assets which can be compiled separately </w:t>
        </w:r>
      </w:ins>
      <w:ins w:id="448" w:author="Gordon McNab (BRT-UK)" w:date="2022-07-20T10:44:00Z">
        <w:r w:rsidR="00403D23">
          <w:rPr>
            <w:lang w:val="en-GB" w:eastAsia="en-GB"/>
          </w:rPr>
          <w:t>from the original example project</w:t>
        </w:r>
      </w:ins>
      <w:ins w:id="449" w:author="Gordon McNab (BRT-UK)" w:date="2022-07-20T10:38:00Z">
        <w:r w:rsidR="009D0907">
          <w:rPr>
            <w:lang w:val="en-GB" w:eastAsia="en-GB"/>
          </w:rPr>
          <w:t xml:space="preserve"> within the new destination fold</w:t>
        </w:r>
      </w:ins>
      <w:ins w:id="450" w:author="Gordon McNab (BRT-UK)" w:date="2022-07-20T10:39:00Z">
        <w:r w:rsidR="009D0907">
          <w:rPr>
            <w:lang w:val="en-GB" w:eastAsia="en-GB"/>
          </w:rPr>
          <w:t>er.</w:t>
        </w:r>
      </w:ins>
    </w:p>
    <w:p w14:paraId="608A9B05" w14:textId="2322D108" w:rsidR="006F1056" w:rsidRDefault="006F1056" w:rsidP="0012029F">
      <w:pPr>
        <w:rPr>
          <w:lang w:val="en-GB" w:eastAsia="en-GB"/>
        </w:rPr>
      </w:pPr>
      <w:r>
        <w:rPr>
          <w:lang w:val="en-GB" w:eastAsia="en-GB"/>
        </w:rPr>
        <w:t xml:space="preserve">Once exporting is done, the destination folder </w:t>
      </w:r>
      <w:del w:id="451" w:author="Gordon McNab (BRT-UK)" w:date="2022-07-20T10:42:00Z">
        <w:r w:rsidDel="00403D23">
          <w:rPr>
            <w:lang w:val="en-GB" w:eastAsia="en-GB"/>
          </w:rPr>
          <w:delText xml:space="preserve">shall </w:delText>
        </w:r>
      </w:del>
      <w:ins w:id="452" w:author="Gordon McNab (BRT-UK)" w:date="2022-07-20T10:42:00Z">
        <w:r w:rsidR="00403D23">
          <w:rPr>
            <w:lang w:val="en-GB" w:eastAsia="en-GB"/>
          </w:rPr>
          <w:t>will follow the structure sho</w:t>
        </w:r>
      </w:ins>
      <w:ins w:id="453" w:author="Gordon McNab (BRT-UK)" w:date="2022-07-20T10:43:00Z">
        <w:r w:rsidR="00403D23">
          <w:rPr>
            <w:lang w:val="en-GB" w:eastAsia="en-GB"/>
          </w:rPr>
          <w:t xml:space="preserve">wn in </w:t>
        </w:r>
        <w:r w:rsidR="00403D23">
          <w:rPr>
            <w:lang w:val="en-GB" w:eastAsia="en-GB"/>
          </w:rPr>
          <w:fldChar w:fldCharType="begin"/>
        </w:r>
        <w:r w:rsidR="00403D23">
          <w:rPr>
            <w:lang w:val="en-GB" w:eastAsia="en-GB"/>
          </w:rPr>
          <w:instrText xml:space="preserve"> REF _Ref109206237 \h </w:instrText>
        </w:r>
        <w:r w:rsidR="00403D23">
          <w:rPr>
            <w:lang w:val="en-GB" w:eastAsia="en-GB"/>
          </w:rPr>
        </w:r>
      </w:ins>
      <w:r w:rsidR="00403D23">
        <w:rPr>
          <w:lang w:val="en-GB" w:eastAsia="en-GB"/>
        </w:rPr>
        <w:fldChar w:fldCharType="separate"/>
      </w:r>
      <w:ins w:id="454" w:author="Gordon McNab (BRT-UK)" w:date="2022-07-20T10:43:00Z">
        <w:r w:rsidR="00403D23">
          <w:t xml:space="preserve">Figure </w:t>
        </w:r>
        <w:r w:rsidR="00403D23">
          <w:rPr>
            <w:noProof/>
          </w:rPr>
          <w:t>2</w:t>
        </w:r>
        <w:r w:rsidR="00403D23">
          <w:rPr>
            <w:lang w:val="en-GB" w:eastAsia="en-GB"/>
          </w:rPr>
          <w:fldChar w:fldCharType="end"/>
        </w:r>
        <w:r w:rsidR="00403D23">
          <w:rPr>
            <w:lang w:val="en-GB" w:eastAsia="en-GB"/>
          </w:rPr>
          <w:t>.</w:t>
        </w:r>
      </w:ins>
      <w:del w:id="455" w:author="Gordon McNab (BRT-UK)" w:date="2022-07-20T10:43:00Z">
        <w:r w:rsidDel="00403D23">
          <w:rPr>
            <w:lang w:val="en-GB" w:eastAsia="en-GB"/>
          </w:rPr>
          <w:delText xml:space="preserve">be as below: </w:delText>
        </w:r>
      </w:del>
    </w:p>
    <w:p w14:paraId="09095C41" w14:textId="3F69DB46" w:rsidR="00617706" w:rsidRPr="006F1056" w:rsidRDefault="00B95CAA" w:rsidP="00B95CAA">
      <w:pPr>
        <w:jc w:val="center"/>
        <w:rPr>
          <w:lang w:val="en-GB" w:eastAsia="en-GB"/>
        </w:rPr>
      </w:pPr>
      <w:r>
        <w:rPr>
          <w:noProof/>
        </w:rPr>
        <w:drawing>
          <wp:inline distT="0" distB="0" distL="0" distR="0" wp14:anchorId="5B0DF21B" wp14:editId="5239E4FE">
            <wp:extent cx="3007314" cy="1527313"/>
            <wp:effectExtent l="19050" t="19050" r="22225" b="15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2129" cy="1544994"/>
                    </a:xfrm>
                    <a:prstGeom prst="rect">
                      <a:avLst/>
                    </a:prstGeom>
                    <a:ln>
                      <a:solidFill>
                        <a:schemeClr val="accent1"/>
                      </a:solidFill>
                    </a:ln>
                  </pic:spPr>
                </pic:pic>
              </a:graphicData>
            </a:graphic>
          </wp:inline>
        </w:drawing>
      </w:r>
    </w:p>
    <w:p w14:paraId="62F8AA4B" w14:textId="12082D95" w:rsidR="00F704A8" w:rsidRDefault="00DA7205" w:rsidP="00FB12A5">
      <w:pPr>
        <w:pStyle w:val="Caption"/>
        <w:keepNext/>
        <w:jc w:val="center"/>
      </w:pPr>
      <w:bookmarkStart w:id="456" w:name="_Toc58319201"/>
      <w:bookmarkStart w:id="457" w:name="_Ref109206237"/>
      <w:r>
        <w:t xml:space="preserve">Figure </w:t>
      </w:r>
      <w:r w:rsidR="00A10579">
        <w:fldChar w:fldCharType="begin"/>
      </w:r>
      <w:r w:rsidR="00A10579">
        <w:instrText xml:space="preserve"> SEQ Figure \* ARABIC </w:instrText>
      </w:r>
      <w:r w:rsidR="00A10579">
        <w:fldChar w:fldCharType="separate"/>
      </w:r>
      <w:r w:rsidR="00495077">
        <w:rPr>
          <w:noProof/>
        </w:rPr>
        <w:t>2</w:t>
      </w:r>
      <w:r w:rsidR="00A10579">
        <w:rPr>
          <w:noProof/>
        </w:rPr>
        <w:fldChar w:fldCharType="end"/>
      </w:r>
      <w:bookmarkEnd w:id="457"/>
      <w:r w:rsidR="00F704A8">
        <w:t xml:space="preserve"> Folder </w:t>
      </w:r>
      <w:r w:rsidR="00AC6886">
        <w:t>S</w:t>
      </w:r>
      <w:r w:rsidR="00F704A8">
        <w:t xml:space="preserve">tructure of </w:t>
      </w:r>
      <w:proofErr w:type="spellStart"/>
      <w:r w:rsidR="009B59FB">
        <w:rPr>
          <w:lang w:val="en-GB" w:eastAsia="en-GB"/>
        </w:rPr>
        <w:t>EvChargePoint</w:t>
      </w:r>
      <w:proofErr w:type="spellEnd"/>
      <w:r w:rsidR="00456266">
        <w:rPr>
          <w:lang w:val="en-GB" w:eastAsia="en-GB"/>
        </w:rPr>
        <w:t xml:space="preserve"> exported</w:t>
      </w:r>
      <w:r w:rsidR="00B91A72" w:rsidDel="00B91A72">
        <w:t xml:space="preserve"> </w:t>
      </w:r>
      <w:r w:rsidR="00F704A8">
        <w:t>Project</w:t>
      </w:r>
      <w:bookmarkEnd w:id="456"/>
    </w:p>
    <w:p w14:paraId="6305809E" w14:textId="36D85BAE" w:rsidR="00390F41" w:rsidRPr="008F694A" w:rsidRDefault="00161907" w:rsidP="00DB42E6">
      <w:ins w:id="458" w:author="Gordon McNab (BRT-UK)" w:date="2022-07-20T11:01:00Z">
        <w:r>
          <w:fldChar w:fldCharType="begin"/>
        </w:r>
        <w:r>
          <w:instrText xml:space="preserve"> REF _Ref109207324 \h </w:instrText>
        </w:r>
      </w:ins>
      <w:r>
        <w:fldChar w:fldCharType="separate"/>
      </w:r>
      <w:ins w:id="459" w:author="Gordon McNab (BRT-UK)" w:date="2022-07-20T11:01:00Z">
        <w:r>
          <w:t xml:space="preserve">Table </w:t>
        </w:r>
        <w:r>
          <w:rPr>
            <w:noProof/>
          </w:rPr>
          <w:t>1</w:t>
        </w:r>
        <w:r>
          <w:fldChar w:fldCharType="end"/>
        </w:r>
        <w:r>
          <w:t xml:space="preserve"> </w:t>
        </w:r>
      </w:ins>
      <w:ins w:id="460" w:author="Gordon McNab (BRT-UK)" w:date="2022-07-20T11:02:00Z">
        <w:r>
          <w:t>has an explanation of each sub</w:t>
        </w:r>
      </w:ins>
      <w:ins w:id="461" w:author="Gordon McNab (BRT-UK)" w:date="2022-07-20T11:00:00Z">
        <w:r>
          <w:t>director</w:t>
        </w:r>
      </w:ins>
      <w:ins w:id="462" w:author="Gordon McNab (BRT-UK)" w:date="2022-07-20T11:02:00Z">
        <w:r>
          <w:t>y and file</w:t>
        </w:r>
      </w:ins>
      <w:ins w:id="463" w:author="Gordon McNab (BRT-UK)" w:date="2022-07-20T11:00:00Z">
        <w:r>
          <w:t xml:space="preserve"> within the </w:t>
        </w:r>
      </w:ins>
      <w:ins w:id="464" w:author="Gordon McNab (BRT-UK)" w:date="2022-07-20T11:03:00Z">
        <w:r>
          <w:t xml:space="preserve">top level of the </w:t>
        </w:r>
      </w:ins>
      <w:ins w:id="465" w:author="Gordon McNab (BRT-UK)" w:date="2022-07-20T11:00:00Z">
        <w:r>
          <w:t>destination</w:t>
        </w:r>
      </w:ins>
      <w:ins w:id="466" w:author="Gordon McNab (BRT-UK)" w:date="2022-07-20T11:01:00Z">
        <w:r>
          <w:t xml:space="preserve"> folder</w:t>
        </w:r>
      </w:ins>
      <w:ins w:id="467" w:author="Gordon McNab (BRT-UK)" w:date="2022-07-20T11:02:00Z">
        <w:r>
          <w:t>.</w:t>
        </w:r>
      </w:ins>
      <w:ins w:id="468" w:author="Gordon McNab (BRT-UK)" w:date="2022-07-20T13:11:00Z">
        <w:r w:rsidR="000E4AB2">
          <w:t xml:space="preserve"> </w:t>
        </w:r>
      </w:ins>
      <w:ins w:id="469" w:author="Gordon McNab (BRT-UK)" w:date="2022-07-20T13:12:00Z">
        <w:r w:rsidR="000E4AB2">
          <w:t>The s</w:t>
        </w:r>
      </w:ins>
      <w:ins w:id="470" w:author="Gordon McNab (BRT-UK)" w:date="2022-07-20T13:11:00Z">
        <w:r w:rsidR="000E4AB2">
          <w:t xml:space="preserve">ource code is divided into </w:t>
        </w:r>
      </w:ins>
      <w:ins w:id="471" w:author="Gordon McNab (BRT-UK)" w:date="2022-07-20T13:12:00Z">
        <w:r w:rsidR="000E4AB2">
          <w:t>folders</w:t>
        </w:r>
      </w:ins>
      <w:ins w:id="472" w:author="Gordon McNab (BRT-UK)" w:date="2022-07-20T13:13:00Z">
        <w:r w:rsidR="000E4AB2">
          <w:t xml:space="preserve"> by function layers </w:t>
        </w:r>
      </w:ins>
      <w:ins w:id="473" w:author="Gordon McNab (BRT-UK)" w:date="2022-07-20T13:16:00Z">
        <w:r w:rsidR="000E4AB2">
          <w:t>within the ESD framework.</w:t>
        </w:r>
      </w:ins>
    </w:p>
    <w:tbl>
      <w:tblPr>
        <w:tblStyle w:val="FTDITable"/>
        <w:tblW w:w="9090" w:type="dxa"/>
        <w:tblLook w:val="04A0" w:firstRow="1" w:lastRow="0" w:firstColumn="1" w:lastColumn="0" w:noHBand="0" w:noVBand="1"/>
        <w:tblPrChange w:id="474" w:author="Gordon McNab (BRT-UK)" w:date="2022-07-26T17:01:00Z">
          <w:tblPr>
            <w:tblStyle w:val="FTDITable"/>
            <w:tblW w:w="9090" w:type="dxa"/>
            <w:tblLook w:val="04A0" w:firstRow="1" w:lastRow="0" w:firstColumn="1" w:lastColumn="0" w:noHBand="0" w:noVBand="1"/>
          </w:tblPr>
        </w:tblPrChange>
      </w:tblPr>
      <w:tblGrid>
        <w:gridCol w:w="2122"/>
        <w:gridCol w:w="4110"/>
        <w:gridCol w:w="2858"/>
        <w:tblGridChange w:id="475">
          <w:tblGrid>
            <w:gridCol w:w="3276"/>
            <w:gridCol w:w="3067"/>
            <w:gridCol w:w="2747"/>
          </w:tblGrid>
        </w:tblGridChange>
      </w:tblGrid>
      <w:tr w:rsidR="00CA5E06" w14:paraId="785C59D5" w14:textId="6660BE1C" w:rsidTr="0071750D">
        <w:trPr>
          <w:cnfStyle w:val="100000000000" w:firstRow="1" w:lastRow="0" w:firstColumn="0" w:lastColumn="0" w:oddVBand="0" w:evenVBand="0" w:oddHBand="0" w:evenHBand="0" w:firstRowFirstColumn="0" w:firstRowLastColumn="0" w:lastRowFirstColumn="0" w:lastRowLastColumn="0"/>
          <w:trHeight w:val="393"/>
          <w:tblHeader/>
          <w:trPrChange w:id="476" w:author="Gordon McNab (BRT-UK)" w:date="2022-07-26T17:01:00Z">
            <w:trPr>
              <w:trHeight w:val="393"/>
              <w:tblHeader/>
            </w:trPr>
          </w:trPrChange>
        </w:trPr>
        <w:tc>
          <w:tcPr>
            <w:cnfStyle w:val="001000000000" w:firstRow="0" w:lastRow="0" w:firstColumn="1" w:lastColumn="0" w:oddVBand="0" w:evenVBand="0" w:oddHBand="0" w:evenHBand="0" w:firstRowFirstColumn="0" w:firstRowLastColumn="0" w:lastRowFirstColumn="0" w:lastRowLastColumn="0"/>
            <w:tcW w:w="2122" w:type="dxa"/>
            <w:tcPrChange w:id="477" w:author="Gordon McNab (BRT-UK)" w:date="2022-07-26T17:01:00Z">
              <w:tcPr>
                <w:tcW w:w="3276" w:type="dxa"/>
              </w:tcPr>
            </w:tcPrChange>
          </w:tcPr>
          <w:p w14:paraId="5E01F825" w14:textId="02E5C0C1" w:rsidR="00CA5E06" w:rsidRDefault="00CA5E06" w:rsidP="008C3659">
            <w:pPr>
              <w:cnfStyle w:val="101000000000" w:firstRow="1" w:lastRow="0" w:firstColumn="1" w:lastColumn="0" w:oddVBand="0" w:evenVBand="0" w:oddHBand="0" w:evenHBand="0" w:firstRowFirstColumn="0" w:firstRowLastColumn="0" w:lastRowFirstColumn="0" w:lastRowLastColumn="0"/>
            </w:pPr>
            <w:r>
              <w:t>Folder / file Name</w:t>
            </w:r>
          </w:p>
        </w:tc>
        <w:tc>
          <w:tcPr>
            <w:tcW w:w="4110" w:type="dxa"/>
            <w:tcPrChange w:id="478" w:author="Gordon McNab (BRT-UK)" w:date="2022-07-26T17:01:00Z">
              <w:tcPr>
                <w:tcW w:w="3067" w:type="dxa"/>
              </w:tcPr>
            </w:tcPrChange>
          </w:tcPr>
          <w:p w14:paraId="0C9983A7" w14:textId="43206D4D" w:rsidR="00CA5E06" w:rsidRDefault="00CA5E06" w:rsidP="008C3659">
            <w:pPr>
              <w:cnfStyle w:val="100000000000" w:firstRow="1" w:lastRow="0" w:firstColumn="0" w:lastColumn="0" w:oddVBand="0" w:evenVBand="0" w:oddHBand="0" w:evenHBand="0" w:firstRowFirstColumn="0" w:firstRowLastColumn="0" w:lastRowFirstColumn="0" w:lastRowLastColumn="0"/>
            </w:pPr>
            <w:r>
              <w:t>Description</w:t>
            </w:r>
          </w:p>
        </w:tc>
        <w:tc>
          <w:tcPr>
            <w:tcW w:w="2858" w:type="dxa"/>
            <w:tcPrChange w:id="479" w:author="Gordon McNab (BRT-UK)" w:date="2022-07-26T17:01:00Z">
              <w:tcPr>
                <w:tcW w:w="2747" w:type="dxa"/>
              </w:tcPr>
            </w:tcPrChange>
          </w:tcPr>
          <w:p w14:paraId="286A34BE" w14:textId="43DDBDD7" w:rsidR="00CA5E06" w:rsidRDefault="00CA5E06" w:rsidP="008C3659">
            <w:pPr>
              <w:cnfStyle w:val="100000000000" w:firstRow="1" w:lastRow="0" w:firstColumn="0" w:lastColumn="0" w:oddVBand="0" w:evenVBand="0" w:oddHBand="0" w:evenHBand="0" w:firstRowFirstColumn="0" w:firstRowLastColumn="0" w:lastRowFirstColumn="0" w:lastRowLastColumn="0"/>
            </w:pPr>
            <w:r>
              <w:t>Remarks</w:t>
            </w:r>
          </w:p>
        </w:tc>
      </w:tr>
      <w:tr w:rsidR="00B95CAA" w14:paraId="7BAFC5D1" w14:textId="77777777" w:rsidTr="0071750D">
        <w:trPr>
          <w:trHeight w:val="393"/>
          <w:trPrChange w:id="480" w:author="Gordon McNab (BRT-UK)" w:date="2022-07-26T17:01:00Z">
            <w:trPr>
              <w:trHeight w:val="393"/>
            </w:trPr>
          </w:trPrChange>
        </w:trPr>
        <w:tc>
          <w:tcPr>
            <w:cnfStyle w:val="001000000000" w:firstRow="0" w:lastRow="0" w:firstColumn="1" w:lastColumn="0" w:oddVBand="0" w:evenVBand="0" w:oddHBand="0" w:evenHBand="0" w:firstRowFirstColumn="0" w:firstRowLastColumn="0" w:lastRowFirstColumn="0" w:lastRowLastColumn="0"/>
            <w:tcW w:w="2122" w:type="dxa"/>
            <w:tcPrChange w:id="481" w:author="Gordon McNab (BRT-UK)" w:date="2022-07-26T17:01:00Z">
              <w:tcPr>
                <w:tcW w:w="3276" w:type="dxa"/>
              </w:tcPr>
            </w:tcPrChange>
          </w:tcPr>
          <w:p w14:paraId="1B2ACABB" w14:textId="7F29A774" w:rsidR="00B95CAA" w:rsidRPr="00A26D82" w:rsidRDefault="00B95CAA" w:rsidP="00B95CAA">
            <w:pPr>
              <w:jc w:val="left"/>
              <w:rPr>
                <w:rFonts w:ascii="Courier New" w:hAnsi="Courier New" w:cs="Courier New"/>
                <w:sz w:val="16"/>
                <w:szCs w:val="16"/>
                <w:rPrChange w:id="482" w:author="Gordon McNab (BRT-UK)" w:date="2022-07-25T16:31:00Z">
                  <w:rPr>
                    <w:szCs w:val="18"/>
                  </w:rPr>
                </w:rPrChange>
              </w:rPr>
            </w:pPr>
            <w:proofErr w:type="spellStart"/>
            <w:r w:rsidRPr="00A26D82">
              <w:rPr>
                <w:rFonts w:ascii="Courier New" w:hAnsi="Courier New" w:cs="Courier New"/>
                <w:sz w:val="16"/>
                <w:szCs w:val="16"/>
                <w:rPrChange w:id="483" w:author="Gordon McNab (BRT-UK)" w:date="2022-07-25T16:31:00Z">
                  <w:rPr>
                    <w:szCs w:val="18"/>
                  </w:rPr>
                </w:rPrChange>
              </w:rPr>
              <w:t>ThirdPartyLib</w:t>
            </w:r>
            <w:proofErr w:type="spellEnd"/>
          </w:p>
        </w:tc>
        <w:tc>
          <w:tcPr>
            <w:tcW w:w="4110" w:type="dxa"/>
            <w:tcPrChange w:id="484" w:author="Gordon McNab (BRT-UK)" w:date="2022-07-26T17:01:00Z">
              <w:tcPr>
                <w:tcW w:w="3067" w:type="dxa"/>
              </w:tcPr>
            </w:tcPrChange>
          </w:tcPr>
          <w:p w14:paraId="53B02766" w14:textId="6E53A664" w:rsidR="00B95CAA" w:rsidRPr="00CA5E06" w:rsidRDefault="00B95CAA" w:rsidP="00B95CAA">
            <w:pPr>
              <w:jc w:val="left"/>
              <w:cnfStyle w:val="000000000000" w:firstRow="0" w:lastRow="0" w:firstColumn="0" w:lastColumn="0" w:oddVBand="0" w:evenVBand="0" w:oddHBand="0" w:evenHBand="0" w:firstRowFirstColumn="0" w:firstRowLastColumn="0" w:lastRowFirstColumn="0" w:lastRowLastColumn="0"/>
              <w:rPr>
                <w:szCs w:val="18"/>
              </w:rPr>
            </w:pPr>
            <w:r w:rsidRPr="00DA7205">
              <w:rPr>
                <w:szCs w:val="18"/>
              </w:rPr>
              <w:t>Contains</w:t>
            </w:r>
            <w:del w:id="485" w:author="Gordon McNab (BRT-UK)" w:date="2022-07-26T17:00:00Z">
              <w:r w:rsidRPr="00DA7205" w:rsidDel="0071750D">
                <w:rPr>
                  <w:szCs w:val="18"/>
                </w:rPr>
                <w:delText xml:space="preserve"> the</w:delText>
              </w:r>
            </w:del>
            <w:r w:rsidRPr="00DA7205">
              <w:rPr>
                <w:szCs w:val="18"/>
              </w:rPr>
              <w:t xml:space="preserve"> third part librar</w:t>
            </w:r>
            <w:ins w:id="486" w:author="Gordon McNab (BRT-UK)" w:date="2022-07-26T16:59:00Z">
              <w:r w:rsidR="0071750D">
                <w:rPr>
                  <w:szCs w:val="18"/>
                </w:rPr>
                <w:t>ies</w:t>
              </w:r>
            </w:ins>
            <w:ins w:id="487" w:author="Gordon McNab (BRT-UK)" w:date="2022-07-26T17:00:00Z">
              <w:r w:rsidR="0071750D">
                <w:rPr>
                  <w:szCs w:val="18"/>
                </w:rPr>
                <w:t>.</w:t>
              </w:r>
            </w:ins>
            <w:del w:id="488" w:author="Gordon McNab (BRT-UK)" w:date="2022-07-26T16:59:00Z">
              <w:r w:rsidRPr="00DA7205" w:rsidDel="0071750D">
                <w:rPr>
                  <w:szCs w:val="18"/>
                </w:rPr>
                <w:delText>y</w:delText>
              </w:r>
            </w:del>
          </w:p>
        </w:tc>
        <w:tc>
          <w:tcPr>
            <w:tcW w:w="2858" w:type="dxa"/>
            <w:tcPrChange w:id="489" w:author="Gordon McNab (BRT-UK)" w:date="2022-07-26T17:01:00Z">
              <w:tcPr>
                <w:tcW w:w="2747" w:type="dxa"/>
              </w:tcPr>
            </w:tcPrChange>
          </w:tcPr>
          <w:p w14:paraId="27E44820" w14:textId="58A3F420" w:rsidR="00B95CAA" w:rsidRDefault="00B95CAA" w:rsidP="00B95CAA">
            <w:pPr>
              <w:jc w:val="left"/>
              <w:cnfStyle w:val="000000000000" w:firstRow="0" w:lastRow="0" w:firstColumn="0" w:lastColumn="0" w:oddVBand="0" w:evenVBand="0" w:oddHBand="0" w:evenHBand="0" w:firstRowFirstColumn="0" w:firstRowLastColumn="0" w:lastRowFirstColumn="0" w:lastRowLastColumn="0"/>
              <w:rPr>
                <w:szCs w:val="18"/>
              </w:rPr>
            </w:pPr>
            <w:r w:rsidRPr="00873C12">
              <w:rPr>
                <w:szCs w:val="18"/>
              </w:rPr>
              <w:t xml:space="preserve">Currently </w:t>
            </w:r>
            <w:ins w:id="490" w:author="Gordon McNab (BRT-UK)" w:date="2022-07-26T17:02:00Z">
              <w:r w:rsidR="0071750D">
                <w:rPr>
                  <w:szCs w:val="18"/>
                </w:rPr>
                <w:t xml:space="preserve">contains </w:t>
              </w:r>
            </w:ins>
            <w:r w:rsidRPr="00873C12">
              <w:rPr>
                <w:szCs w:val="18"/>
              </w:rPr>
              <w:t xml:space="preserve">only </w:t>
            </w:r>
            <w:ins w:id="491" w:author="Gordon McNab (BRT-UK)" w:date="2022-07-26T17:02:00Z">
              <w:r w:rsidR="0071750D">
                <w:rPr>
                  <w:szCs w:val="18"/>
                </w:rPr>
                <w:t xml:space="preserve">the </w:t>
              </w:r>
            </w:ins>
            <w:proofErr w:type="spellStart"/>
            <w:r w:rsidRPr="00873C12">
              <w:rPr>
                <w:szCs w:val="18"/>
              </w:rPr>
              <w:t>FatFs</w:t>
            </w:r>
            <w:proofErr w:type="spellEnd"/>
            <w:r w:rsidRPr="00873C12">
              <w:rPr>
                <w:szCs w:val="18"/>
              </w:rPr>
              <w:t xml:space="preserve"> Library source code</w:t>
            </w:r>
            <w:del w:id="492" w:author="Gordon McNab (BRT-UK)" w:date="2022-07-26T17:02:00Z">
              <w:r w:rsidRPr="00873C12" w:rsidDel="0071750D">
                <w:rPr>
                  <w:szCs w:val="18"/>
                </w:rPr>
                <w:delText xml:space="preserve"> inside</w:delText>
              </w:r>
            </w:del>
            <w:ins w:id="493" w:author="Gordon McNab (BRT-UK)" w:date="2022-07-26T17:01:00Z">
              <w:r w:rsidR="0071750D">
                <w:rPr>
                  <w:szCs w:val="18"/>
                </w:rPr>
                <w:t>.</w:t>
              </w:r>
            </w:ins>
          </w:p>
        </w:tc>
      </w:tr>
      <w:tr w:rsidR="00B95CAA" w14:paraId="148FB08D" w14:textId="77777777" w:rsidTr="0071750D">
        <w:trPr>
          <w:trHeight w:val="393"/>
          <w:trPrChange w:id="494" w:author="Gordon McNab (BRT-UK)" w:date="2022-07-26T17:01:00Z">
            <w:trPr>
              <w:trHeight w:val="393"/>
            </w:trPr>
          </w:trPrChange>
        </w:trPr>
        <w:tc>
          <w:tcPr>
            <w:cnfStyle w:val="001000000000" w:firstRow="0" w:lastRow="0" w:firstColumn="1" w:lastColumn="0" w:oddVBand="0" w:evenVBand="0" w:oddHBand="0" w:evenHBand="0" w:firstRowFirstColumn="0" w:firstRowLastColumn="0" w:lastRowFirstColumn="0" w:lastRowLastColumn="0"/>
            <w:tcW w:w="2122" w:type="dxa"/>
            <w:tcPrChange w:id="495" w:author="Gordon McNab (BRT-UK)" w:date="2022-07-26T17:01:00Z">
              <w:tcPr>
                <w:tcW w:w="3276" w:type="dxa"/>
              </w:tcPr>
            </w:tcPrChange>
          </w:tcPr>
          <w:p w14:paraId="37CF1E04" w14:textId="47353173" w:rsidR="00B95CAA" w:rsidRPr="00A26D82" w:rsidRDefault="00B95CAA" w:rsidP="00B95CAA">
            <w:pPr>
              <w:jc w:val="left"/>
              <w:rPr>
                <w:rFonts w:ascii="Courier New" w:hAnsi="Courier New" w:cs="Courier New"/>
                <w:sz w:val="16"/>
                <w:szCs w:val="16"/>
                <w:rPrChange w:id="496" w:author="Gordon McNab (BRT-UK)" w:date="2022-07-25T16:31:00Z">
                  <w:rPr>
                    <w:szCs w:val="18"/>
                  </w:rPr>
                </w:rPrChange>
              </w:rPr>
            </w:pPr>
            <w:proofErr w:type="spellStart"/>
            <w:r w:rsidRPr="00A26D82">
              <w:rPr>
                <w:rFonts w:ascii="Courier New" w:hAnsi="Courier New" w:cs="Courier New"/>
                <w:sz w:val="16"/>
                <w:szCs w:val="16"/>
                <w:rPrChange w:id="497" w:author="Gordon McNab (BRT-UK)" w:date="2022-07-25T16:31:00Z">
                  <w:rPr>
                    <w:szCs w:val="18"/>
                  </w:rPr>
                </w:rPrChange>
              </w:rPr>
              <w:t>FT_Eve_Hal</w:t>
            </w:r>
            <w:proofErr w:type="spellEnd"/>
          </w:p>
        </w:tc>
        <w:tc>
          <w:tcPr>
            <w:tcW w:w="4110" w:type="dxa"/>
            <w:tcPrChange w:id="498" w:author="Gordon McNab (BRT-UK)" w:date="2022-07-26T17:01:00Z">
              <w:tcPr>
                <w:tcW w:w="3067" w:type="dxa"/>
              </w:tcPr>
            </w:tcPrChange>
          </w:tcPr>
          <w:p w14:paraId="1FBF46F0" w14:textId="7ECCE710" w:rsidR="00B95CAA" w:rsidRPr="00CA5E06" w:rsidRDefault="00B95CAA" w:rsidP="00B95CAA">
            <w:pPr>
              <w:jc w:val="left"/>
              <w:cnfStyle w:val="000000000000" w:firstRow="0" w:lastRow="0" w:firstColumn="0" w:lastColumn="0" w:oddVBand="0" w:evenVBand="0" w:oddHBand="0" w:evenHBand="0" w:firstRowFirstColumn="0" w:firstRowLastColumn="0" w:lastRowFirstColumn="0" w:lastRowLastColumn="0"/>
              <w:rPr>
                <w:szCs w:val="18"/>
              </w:rPr>
            </w:pPr>
            <w:r w:rsidRPr="00DA7205">
              <w:rPr>
                <w:szCs w:val="18"/>
              </w:rPr>
              <w:t xml:space="preserve">Contains </w:t>
            </w:r>
            <w:ins w:id="499" w:author="Gordon McNab (BRT-UK)" w:date="2022-07-26T17:00:00Z">
              <w:r w:rsidR="0071750D">
                <w:rPr>
                  <w:szCs w:val="18"/>
                </w:rPr>
                <w:t xml:space="preserve">a </w:t>
              </w:r>
            </w:ins>
            <w:r w:rsidRPr="00DA7205">
              <w:rPr>
                <w:szCs w:val="18"/>
              </w:rPr>
              <w:t>hardware abstraction layer</w:t>
            </w:r>
            <w:ins w:id="500" w:author="Gordon McNab (BRT-UK)" w:date="2022-07-26T17:00:00Z">
              <w:r w:rsidR="0071750D">
                <w:rPr>
                  <w:szCs w:val="18"/>
                </w:rPr>
                <w:t>.</w:t>
              </w:r>
            </w:ins>
          </w:p>
        </w:tc>
        <w:tc>
          <w:tcPr>
            <w:tcW w:w="2858" w:type="dxa"/>
            <w:tcPrChange w:id="501" w:author="Gordon McNab (BRT-UK)" w:date="2022-07-26T17:01:00Z">
              <w:tcPr>
                <w:tcW w:w="2747" w:type="dxa"/>
              </w:tcPr>
            </w:tcPrChange>
          </w:tcPr>
          <w:p w14:paraId="0811239B" w14:textId="06096ABD" w:rsidR="00B95CAA" w:rsidRDefault="00B95CAA" w:rsidP="00B95CAA">
            <w:pPr>
              <w:jc w:val="left"/>
              <w:cnfStyle w:val="000000000000" w:firstRow="0" w:lastRow="0" w:firstColumn="0" w:lastColumn="0" w:oddVBand="0" w:evenVBand="0" w:oddHBand="0" w:evenHBand="0" w:firstRowFirstColumn="0" w:firstRowLastColumn="0" w:lastRowFirstColumn="0" w:lastRowLastColumn="0"/>
              <w:rPr>
                <w:szCs w:val="18"/>
              </w:rPr>
            </w:pPr>
            <w:r w:rsidRPr="00AC6886">
              <w:rPr>
                <w:szCs w:val="18"/>
              </w:rPr>
              <w:t>The major folder to be changed</w:t>
            </w:r>
            <w:ins w:id="502" w:author="Gordon McNab (BRT-UK)" w:date="2022-07-26T17:01:00Z">
              <w:r w:rsidR="0071750D">
                <w:rPr>
                  <w:szCs w:val="18"/>
                </w:rPr>
                <w:t>.</w:t>
              </w:r>
            </w:ins>
          </w:p>
        </w:tc>
      </w:tr>
      <w:tr w:rsidR="00B95CAA" w14:paraId="51EEA796" w14:textId="77777777" w:rsidTr="0071750D">
        <w:trPr>
          <w:trHeight w:val="393"/>
          <w:trPrChange w:id="503" w:author="Gordon McNab (BRT-UK)" w:date="2022-07-26T17:01:00Z">
            <w:trPr>
              <w:trHeight w:val="393"/>
            </w:trPr>
          </w:trPrChange>
        </w:trPr>
        <w:tc>
          <w:tcPr>
            <w:cnfStyle w:val="001000000000" w:firstRow="0" w:lastRow="0" w:firstColumn="1" w:lastColumn="0" w:oddVBand="0" w:evenVBand="0" w:oddHBand="0" w:evenHBand="0" w:firstRowFirstColumn="0" w:firstRowLastColumn="0" w:lastRowFirstColumn="0" w:lastRowLastColumn="0"/>
            <w:tcW w:w="2122" w:type="dxa"/>
            <w:tcPrChange w:id="504" w:author="Gordon McNab (BRT-UK)" w:date="2022-07-26T17:01:00Z">
              <w:tcPr>
                <w:tcW w:w="3276" w:type="dxa"/>
              </w:tcPr>
            </w:tcPrChange>
          </w:tcPr>
          <w:p w14:paraId="6CF0EFC7" w14:textId="0AA645A0" w:rsidR="00B95CAA" w:rsidRPr="00A26D82" w:rsidRDefault="00B95CAA" w:rsidP="00B95CAA">
            <w:pPr>
              <w:jc w:val="left"/>
              <w:rPr>
                <w:rFonts w:ascii="Courier New" w:hAnsi="Courier New" w:cs="Courier New"/>
                <w:sz w:val="16"/>
                <w:szCs w:val="16"/>
                <w:rPrChange w:id="505" w:author="Gordon McNab (BRT-UK)" w:date="2022-07-25T16:31:00Z">
                  <w:rPr>
                    <w:szCs w:val="18"/>
                  </w:rPr>
                </w:rPrChange>
              </w:rPr>
            </w:pPr>
            <w:proofErr w:type="spellStart"/>
            <w:r w:rsidRPr="00A26D82">
              <w:rPr>
                <w:rFonts w:ascii="Courier New" w:hAnsi="Courier New" w:cs="Courier New"/>
                <w:sz w:val="16"/>
                <w:szCs w:val="16"/>
                <w:lang w:val="en-SG"/>
                <w:rPrChange w:id="506" w:author="Gordon McNab (BRT-UK)" w:date="2022-07-25T16:31:00Z">
                  <w:rPr>
                    <w:szCs w:val="18"/>
                    <w:lang w:val="en-SG"/>
                  </w:rPr>
                </w:rPrChange>
              </w:rPr>
              <w:t>FT_Esd_Widgets</w:t>
            </w:r>
            <w:proofErr w:type="spellEnd"/>
          </w:p>
        </w:tc>
        <w:tc>
          <w:tcPr>
            <w:tcW w:w="4110" w:type="dxa"/>
            <w:tcPrChange w:id="507" w:author="Gordon McNab (BRT-UK)" w:date="2022-07-26T17:01:00Z">
              <w:tcPr>
                <w:tcW w:w="3067" w:type="dxa"/>
              </w:tcPr>
            </w:tcPrChange>
          </w:tcPr>
          <w:p w14:paraId="722B9037" w14:textId="06BF8DE3" w:rsidR="00B95CAA" w:rsidRPr="00DA7205" w:rsidRDefault="00B95CAA" w:rsidP="00B95CAA">
            <w:pPr>
              <w:jc w:val="left"/>
              <w:cnfStyle w:val="000000000000" w:firstRow="0" w:lastRow="0" w:firstColumn="0" w:lastColumn="0" w:oddVBand="0" w:evenVBand="0" w:oddHBand="0" w:evenHBand="0" w:firstRowFirstColumn="0" w:firstRowLastColumn="0" w:lastRowFirstColumn="0" w:lastRowLastColumn="0"/>
              <w:rPr>
                <w:szCs w:val="18"/>
              </w:rPr>
            </w:pPr>
            <w:r w:rsidRPr="00CA5E06">
              <w:rPr>
                <w:szCs w:val="18"/>
              </w:rPr>
              <w:t>Contains</w:t>
            </w:r>
            <w:ins w:id="508" w:author="Gordon McNab (BRT-UK)" w:date="2022-07-26T17:00:00Z">
              <w:r w:rsidR="0071750D">
                <w:rPr>
                  <w:szCs w:val="18"/>
                </w:rPr>
                <w:t xml:space="preserve"> source code for widgets</w:t>
              </w:r>
            </w:ins>
            <w:del w:id="509" w:author="Gordon McNab (BRT-UK)" w:date="2022-07-26T17:00:00Z">
              <w:r w:rsidRPr="00CA5E06" w:rsidDel="0071750D">
                <w:rPr>
                  <w:szCs w:val="18"/>
                </w:rPr>
                <w:delText xml:space="preserve"> the widgets-relate</w:delText>
              </w:r>
              <w:r w:rsidDel="0071750D">
                <w:rPr>
                  <w:szCs w:val="18"/>
                </w:rPr>
                <w:delText>d</w:delText>
              </w:r>
              <w:r w:rsidRPr="00CA5E06" w:rsidDel="0071750D">
                <w:rPr>
                  <w:szCs w:val="18"/>
                </w:rPr>
                <w:delText xml:space="preserve"> source code</w:delText>
              </w:r>
            </w:del>
            <w:ins w:id="510" w:author="Gordon McNab (BRT-UK)" w:date="2022-07-26T17:00:00Z">
              <w:r w:rsidR="0071750D">
                <w:rPr>
                  <w:szCs w:val="18"/>
                </w:rPr>
                <w:t>.</w:t>
              </w:r>
            </w:ins>
          </w:p>
        </w:tc>
        <w:tc>
          <w:tcPr>
            <w:tcW w:w="2858" w:type="dxa"/>
            <w:tcPrChange w:id="511" w:author="Gordon McNab (BRT-UK)" w:date="2022-07-26T17:01:00Z">
              <w:tcPr>
                <w:tcW w:w="2747" w:type="dxa"/>
              </w:tcPr>
            </w:tcPrChange>
          </w:tcPr>
          <w:p w14:paraId="0C486F9E" w14:textId="3F836E0B" w:rsidR="00B95CAA" w:rsidRPr="00AC6886" w:rsidRDefault="00B95CAA" w:rsidP="00B95CAA">
            <w:pPr>
              <w:jc w:val="left"/>
              <w:cnfStyle w:val="000000000000" w:firstRow="0" w:lastRow="0" w:firstColumn="0" w:lastColumn="0" w:oddVBand="0" w:evenVBand="0" w:oddHBand="0" w:evenHBand="0" w:firstRowFirstColumn="0" w:firstRowLastColumn="0" w:lastRowFirstColumn="0" w:lastRowLastColumn="0"/>
              <w:rPr>
                <w:szCs w:val="18"/>
              </w:rPr>
            </w:pPr>
            <w:r>
              <w:rPr>
                <w:szCs w:val="18"/>
              </w:rPr>
              <w:t xml:space="preserve">Reusable </w:t>
            </w:r>
            <w:del w:id="512" w:author="Gordon McNab (BRT-UK)" w:date="2022-07-26T17:02:00Z">
              <w:r w:rsidDel="0071750D">
                <w:rPr>
                  <w:szCs w:val="18"/>
                </w:rPr>
                <w:delText xml:space="preserve">and </w:delText>
              </w:r>
            </w:del>
            <w:r>
              <w:rPr>
                <w:szCs w:val="18"/>
              </w:rPr>
              <w:t>common module</w:t>
            </w:r>
            <w:ins w:id="513" w:author="Gordon McNab (BRT-UK)" w:date="2022-07-26T17:01:00Z">
              <w:r w:rsidR="0071750D">
                <w:rPr>
                  <w:szCs w:val="18"/>
                </w:rPr>
                <w:t>.</w:t>
              </w:r>
            </w:ins>
          </w:p>
        </w:tc>
      </w:tr>
      <w:tr w:rsidR="00B95CAA" w14:paraId="231BC85C" w14:textId="77777777" w:rsidTr="0071750D">
        <w:trPr>
          <w:trHeight w:val="393"/>
          <w:trPrChange w:id="514" w:author="Gordon McNab (BRT-UK)" w:date="2022-07-26T17:01:00Z">
            <w:trPr>
              <w:trHeight w:val="393"/>
            </w:trPr>
          </w:trPrChange>
        </w:trPr>
        <w:tc>
          <w:tcPr>
            <w:cnfStyle w:val="001000000000" w:firstRow="0" w:lastRow="0" w:firstColumn="1" w:lastColumn="0" w:oddVBand="0" w:evenVBand="0" w:oddHBand="0" w:evenHBand="0" w:firstRowFirstColumn="0" w:firstRowLastColumn="0" w:lastRowFirstColumn="0" w:lastRowLastColumn="0"/>
            <w:tcW w:w="2122" w:type="dxa"/>
            <w:tcPrChange w:id="515" w:author="Gordon McNab (BRT-UK)" w:date="2022-07-26T17:01:00Z">
              <w:tcPr>
                <w:tcW w:w="3276" w:type="dxa"/>
              </w:tcPr>
            </w:tcPrChange>
          </w:tcPr>
          <w:p w14:paraId="096F1120" w14:textId="25BE9635" w:rsidR="00B95CAA" w:rsidRPr="00A26D82" w:rsidRDefault="00B95CAA" w:rsidP="00B95CAA">
            <w:pPr>
              <w:jc w:val="left"/>
              <w:rPr>
                <w:rFonts w:ascii="Courier New" w:hAnsi="Courier New" w:cs="Courier New"/>
                <w:sz w:val="16"/>
                <w:szCs w:val="16"/>
                <w:rPrChange w:id="516" w:author="Gordon McNab (BRT-UK)" w:date="2022-07-25T16:31:00Z">
                  <w:rPr>
                    <w:szCs w:val="18"/>
                  </w:rPr>
                </w:rPrChange>
              </w:rPr>
            </w:pPr>
            <w:proofErr w:type="spellStart"/>
            <w:r w:rsidRPr="00A26D82">
              <w:rPr>
                <w:rFonts w:ascii="Courier New" w:hAnsi="Courier New" w:cs="Courier New"/>
                <w:sz w:val="16"/>
                <w:szCs w:val="16"/>
                <w:rPrChange w:id="517" w:author="Gordon McNab (BRT-UK)" w:date="2022-07-25T16:31:00Z">
                  <w:rPr>
                    <w:szCs w:val="18"/>
                  </w:rPr>
                </w:rPrChange>
              </w:rPr>
              <w:t>FT_Esd_Framework</w:t>
            </w:r>
            <w:proofErr w:type="spellEnd"/>
          </w:p>
        </w:tc>
        <w:tc>
          <w:tcPr>
            <w:tcW w:w="4110" w:type="dxa"/>
            <w:tcPrChange w:id="518" w:author="Gordon McNab (BRT-UK)" w:date="2022-07-26T17:01:00Z">
              <w:tcPr>
                <w:tcW w:w="3067" w:type="dxa"/>
              </w:tcPr>
            </w:tcPrChange>
          </w:tcPr>
          <w:p w14:paraId="04F0B94B" w14:textId="36E5EFF6" w:rsidR="00B95CAA" w:rsidRPr="00DA7205" w:rsidRDefault="00B95CAA" w:rsidP="00B95CAA">
            <w:pPr>
              <w:jc w:val="left"/>
              <w:cnfStyle w:val="000000000000" w:firstRow="0" w:lastRow="0" w:firstColumn="0" w:lastColumn="0" w:oddVBand="0" w:evenVBand="0" w:oddHBand="0" w:evenHBand="0" w:firstRowFirstColumn="0" w:firstRowLastColumn="0" w:lastRowFirstColumn="0" w:lastRowLastColumn="0"/>
              <w:rPr>
                <w:szCs w:val="18"/>
              </w:rPr>
            </w:pPr>
            <w:r w:rsidRPr="00CA5E06">
              <w:rPr>
                <w:szCs w:val="18"/>
              </w:rPr>
              <w:t xml:space="preserve">Contains </w:t>
            </w:r>
            <w:ins w:id="519" w:author="Gordon McNab (BRT-UK)" w:date="2022-07-26T17:00:00Z">
              <w:r w:rsidR="0071750D">
                <w:rPr>
                  <w:szCs w:val="18"/>
                </w:rPr>
                <w:t xml:space="preserve">the </w:t>
              </w:r>
            </w:ins>
            <w:r w:rsidRPr="00CA5E06">
              <w:rPr>
                <w:szCs w:val="18"/>
              </w:rPr>
              <w:t>application framework source code</w:t>
            </w:r>
            <w:ins w:id="520" w:author="Gordon McNab (BRT-UK)" w:date="2022-07-26T17:00:00Z">
              <w:r w:rsidR="0071750D">
                <w:rPr>
                  <w:szCs w:val="18"/>
                </w:rPr>
                <w:t>.</w:t>
              </w:r>
            </w:ins>
          </w:p>
        </w:tc>
        <w:tc>
          <w:tcPr>
            <w:tcW w:w="2858" w:type="dxa"/>
            <w:tcPrChange w:id="521" w:author="Gordon McNab (BRT-UK)" w:date="2022-07-26T17:01:00Z">
              <w:tcPr>
                <w:tcW w:w="2747" w:type="dxa"/>
              </w:tcPr>
            </w:tcPrChange>
          </w:tcPr>
          <w:p w14:paraId="2201335A" w14:textId="1E745072" w:rsidR="00B95CAA" w:rsidRPr="00AC6886" w:rsidRDefault="00B95CAA" w:rsidP="00B95CAA">
            <w:pPr>
              <w:jc w:val="left"/>
              <w:cnfStyle w:val="000000000000" w:firstRow="0" w:lastRow="0" w:firstColumn="0" w:lastColumn="0" w:oddVBand="0" w:evenVBand="0" w:oddHBand="0" w:evenHBand="0" w:firstRowFirstColumn="0" w:firstRowLastColumn="0" w:lastRowFirstColumn="0" w:lastRowLastColumn="0"/>
              <w:rPr>
                <w:szCs w:val="18"/>
              </w:rPr>
            </w:pPr>
            <w:r>
              <w:rPr>
                <w:szCs w:val="18"/>
              </w:rPr>
              <w:t xml:space="preserve">Reusable </w:t>
            </w:r>
            <w:del w:id="522" w:author="Gordon McNab (BRT-UK)" w:date="2022-07-26T17:02:00Z">
              <w:r w:rsidDel="0071750D">
                <w:rPr>
                  <w:szCs w:val="18"/>
                </w:rPr>
                <w:delText xml:space="preserve">and </w:delText>
              </w:r>
            </w:del>
            <w:r>
              <w:rPr>
                <w:szCs w:val="18"/>
              </w:rPr>
              <w:t>common module</w:t>
            </w:r>
            <w:ins w:id="523" w:author="Gordon McNab (BRT-UK)" w:date="2022-07-26T17:01:00Z">
              <w:r w:rsidR="0071750D">
                <w:rPr>
                  <w:szCs w:val="18"/>
                </w:rPr>
                <w:t>.</w:t>
              </w:r>
            </w:ins>
          </w:p>
        </w:tc>
      </w:tr>
      <w:tr w:rsidR="00B95CAA" w14:paraId="4A1E396B" w14:textId="77777777" w:rsidTr="0071750D">
        <w:trPr>
          <w:trHeight w:val="393"/>
          <w:trPrChange w:id="524" w:author="Gordon McNab (BRT-UK)" w:date="2022-07-26T17:01:00Z">
            <w:trPr>
              <w:trHeight w:val="393"/>
            </w:trPr>
          </w:trPrChange>
        </w:trPr>
        <w:tc>
          <w:tcPr>
            <w:cnfStyle w:val="001000000000" w:firstRow="0" w:lastRow="0" w:firstColumn="1" w:lastColumn="0" w:oddVBand="0" w:evenVBand="0" w:oddHBand="0" w:evenHBand="0" w:firstRowFirstColumn="0" w:firstRowLastColumn="0" w:lastRowFirstColumn="0" w:lastRowLastColumn="0"/>
            <w:tcW w:w="2122" w:type="dxa"/>
            <w:tcPrChange w:id="525" w:author="Gordon McNab (BRT-UK)" w:date="2022-07-26T17:01:00Z">
              <w:tcPr>
                <w:tcW w:w="3276" w:type="dxa"/>
              </w:tcPr>
            </w:tcPrChange>
          </w:tcPr>
          <w:p w14:paraId="6DF3AF67" w14:textId="10538265" w:rsidR="00B95CAA" w:rsidRPr="00A26D82" w:rsidRDefault="00B95CAA" w:rsidP="00B95CAA">
            <w:pPr>
              <w:jc w:val="left"/>
              <w:rPr>
                <w:rFonts w:ascii="Courier New" w:hAnsi="Courier New" w:cs="Courier New"/>
                <w:sz w:val="16"/>
                <w:szCs w:val="16"/>
                <w:rPrChange w:id="526" w:author="Gordon McNab (BRT-UK)" w:date="2022-07-25T16:31:00Z">
                  <w:rPr>
                    <w:szCs w:val="18"/>
                  </w:rPr>
                </w:rPrChange>
              </w:rPr>
            </w:pPr>
            <w:proofErr w:type="spellStart"/>
            <w:r w:rsidRPr="00A26D82">
              <w:rPr>
                <w:rFonts w:ascii="Courier New" w:hAnsi="Courier New" w:cs="Courier New"/>
                <w:sz w:val="16"/>
                <w:szCs w:val="16"/>
                <w:rPrChange w:id="527" w:author="Gordon McNab (BRT-UK)" w:date="2022-07-25T16:31:00Z">
                  <w:rPr>
                    <w:szCs w:val="18"/>
                  </w:rPr>
                </w:rPrChange>
              </w:rPr>
              <w:t>EVChargePoint</w:t>
            </w:r>
            <w:proofErr w:type="spellEnd"/>
          </w:p>
        </w:tc>
        <w:tc>
          <w:tcPr>
            <w:tcW w:w="4110" w:type="dxa"/>
            <w:tcPrChange w:id="528" w:author="Gordon McNab (BRT-UK)" w:date="2022-07-26T17:01:00Z">
              <w:tcPr>
                <w:tcW w:w="3067" w:type="dxa"/>
              </w:tcPr>
            </w:tcPrChange>
          </w:tcPr>
          <w:p w14:paraId="389CED7E" w14:textId="291D78FD" w:rsidR="00B95CAA" w:rsidRPr="00DA7205" w:rsidRDefault="00B95CAA" w:rsidP="00B95CAA">
            <w:pPr>
              <w:jc w:val="left"/>
              <w:cnfStyle w:val="000000000000" w:firstRow="0" w:lastRow="0" w:firstColumn="0" w:lastColumn="0" w:oddVBand="0" w:evenVBand="0" w:oddHBand="0" w:evenHBand="0" w:firstRowFirstColumn="0" w:firstRowLastColumn="0" w:lastRowFirstColumn="0" w:lastRowLastColumn="0"/>
              <w:rPr>
                <w:szCs w:val="18"/>
              </w:rPr>
            </w:pPr>
            <w:del w:id="529" w:author="Gordon McNab (BRT-UK)" w:date="2022-07-26T17:00:00Z">
              <w:r w:rsidRPr="00DA7205" w:rsidDel="0071750D">
                <w:rPr>
                  <w:szCs w:val="18"/>
                </w:rPr>
                <w:delText>The p</w:delText>
              </w:r>
            </w:del>
            <w:ins w:id="530" w:author="Gordon McNab (BRT-UK)" w:date="2022-07-26T17:00:00Z">
              <w:r w:rsidR="0071750D">
                <w:rPr>
                  <w:szCs w:val="18"/>
                </w:rPr>
                <w:t>Source code for the application</w:t>
              </w:r>
            </w:ins>
            <w:del w:id="531" w:author="Gordon McNab (BRT-UK)" w:date="2022-07-26T17:00:00Z">
              <w:r w:rsidRPr="00DA7205" w:rsidDel="0071750D">
                <w:rPr>
                  <w:szCs w:val="18"/>
                </w:rPr>
                <w:delText>roj</w:delText>
              </w:r>
            </w:del>
            <w:del w:id="532" w:author="Gordon McNab (BRT-UK)" w:date="2022-07-26T17:01:00Z">
              <w:r w:rsidRPr="00DA7205" w:rsidDel="0071750D">
                <w:rPr>
                  <w:szCs w:val="18"/>
                </w:rPr>
                <w:delText xml:space="preserve">ect file contains the </w:delText>
              </w:r>
            </w:del>
            <w:ins w:id="533" w:author="Gordon McNab (BRT-UK)" w:date="2022-07-26T17:01:00Z">
              <w:r w:rsidR="0071750D">
                <w:rPr>
                  <w:szCs w:val="18"/>
                </w:rPr>
                <w:t xml:space="preserve">, </w:t>
              </w:r>
            </w:ins>
            <w:r w:rsidRPr="00DA7205">
              <w:rPr>
                <w:szCs w:val="18"/>
              </w:rPr>
              <w:t>screen logic and user</w:t>
            </w:r>
            <w:del w:id="534" w:author="Gordon McNab (BRT-UK)" w:date="2022-07-26T17:01:00Z">
              <w:r w:rsidRPr="00DA7205" w:rsidDel="0071750D">
                <w:rPr>
                  <w:szCs w:val="18"/>
                </w:rPr>
                <w:delText>s</w:delText>
              </w:r>
            </w:del>
            <w:r w:rsidRPr="00DA7205">
              <w:rPr>
                <w:szCs w:val="18"/>
              </w:rPr>
              <w:t xml:space="preserve"> design</w:t>
            </w:r>
            <w:ins w:id="535" w:author="Gordon McNab (BRT-UK)" w:date="2022-07-26T17:01:00Z">
              <w:r w:rsidR="0071750D">
                <w:rPr>
                  <w:szCs w:val="18"/>
                </w:rPr>
                <w:t xml:space="preserve"> elements.</w:t>
              </w:r>
            </w:ins>
          </w:p>
        </w:tc>
        <w:tc>
          <w:tcPr>
            <w:tcW w:w="2858" w:type="dxa"/>
            <w:tcPrChange w:id="536" w:author="Gordon McNab (BRT-UK)" w:date="2022-07-26T17:01:00Z">
              <w:tcPr>
                <w:tcW w:w="2747" w:type="dxa"/>
              </w:tcPr>
            </w:tcPrChange>
          </w:tcPr>
          <w:p w14:paraId="774FC3FA" w14:textId="1A2F4B31" w:rsidR="00B95CAA" w:rsidRPr="00AC6886" w:rsidRDefault="00B95CAA" w:rsidP="00B95CAA">
            <w:pPr>
              <w:jc w:val="left"/>
              <w:cnfStyle w:val="000000000000" w:firstRow="0" w:lastRow="0" w:firstColumn="0" w:lastColumn="0" w:oddVBand="0" w:evenVBand="0" w:oddHBand="0" w:evenHBand="0" w:firstRowFirstColumn="0" w:firstRowLastColumn="0" w:lastRowFirstColumn="0" w:lastRowLastColumn="0"/>
              <w:rPr>
                <w:szCs w:val="18"/>
              </w:rPr>
            </w:pPr>
            <w:r w:rsidRPr="00873C12">
              <w:rPr>
                <w:szCs w:val="18"/>
              </w:rPr>
              <w:t xml:space="preserve">The folder name shall be </w:t>
            </w:r>
            <w:r w:rsidRPr="000F663F">
              <w:rPr>
                <w:szCs w:val="18"/>
              </w:rPr>
              <w:t>same as project name</w:t>
            </w:r>
            <w:ins w:id="537" w:author="Gordon McNab (BRT-UK)" w:date="2022-07-26T17:01:00Z">
              <w:r w:rsidR="0071750D">
                <w:rPr>
                  <w:szCs w:val="18"/>
                </w:rPr>
                <w:t>.</w:t>
              </w:r>
            </w:ins>
          </w:p>
        </w:tc>
      </w:tr>
      <w:tr w:rsidR="00B95CAA" w14:paraId="1A450ABD" w14:textId="77777777" w:rsidTr="0071750D">
        <w:trPr>
          <w:trHeight w:val="393"/>
          <w:trPrChange w:id="538" w:author="Gordon McNab (BRT-UK)" w:date="2022-07-26T17:01:00Z">
            <w:trPr>
              <w:trHeight w:val="393"/>
            </w:trPr>
          </w:trPrChange>
        </w:trPr>
        <w:tc>
          <w:tcPr>
            <w:cnfStyle w:val="001000000000" w:firstRow="0" w:lastRow="0" w:firstColumn="1" w:lastColumn="0" w:oddVBand="0" w:evenVBand="0" w:oddHBand="0" w:evenHBand="0" w:firstRowFirstColumn="0" w:firstRowLastColumn="0" w:lastRowFirstColumn="0" w:lastRowLastColumn="0"/>
            <w:tcW w:w="2122" w:type="dxa"/>
            <w:tcPrChange w:id="539" w:author="Gordon McNab (BRT-UK)" w:date="2022-07-26T17:01:00Z">
              <w:tcPr>
                <w:tcW w:w="3276" w:type="dxa"/>
              </w:tcPr>
            </w:tcPrChange>
          </w:tcPr>
          <w:p w14:paraId="127851F1" w14:textId="47C3704E" w:rsidR="00B95CAA" w:rsidRPr="00A26D82" w:rsidRDefault="00B95CAA" w:rsidP="00B95CAA">
            <w:pPr>
              <w:jc w:val="left"/>
              <w:rPr>
                <w:rFonts w:ascii="Courier New" w:hAnsi="Courier New" w:cs="Courier New"/>
                <w:sz w:val="16"/>
                <w:szCs w:val="16"/>
                <w:rPrChange w:id="540" w:author="Gordon McNab (BRT-UK)" w:date="2022-07-25T16:31:00Z">
                  <w:rPr>
                    <w:szCs w:val="18"/>
                  </w:rPr>
                </w:rPrChange>
              </w:rPr>
            </w:pPr>
            <w:proofErr w:type="spellStart"/>
            <w:r w:rsidRPr="00A26D82">
              <w:rPr>
                <w:rFonts w:ascii="Courier New" w:hAnsi="Courier New" w:cs="Courier New"/>
                <w:sz w:val="16"/>
                <w:szCs w:val="16"/>
                <w:rPrChange w:id="541" w:author="Gordon McNab (BRT-UK)" w:date="2022-07-25T16:31:00Z">
                  <w:rPr>
                    <w:szCs w:val="18"/>
                  </w:rPr>
                </w:rPrChange>
              </w:rPr>
              <w:t>ESD_Core</w:t>
            </w:r>
            <w:proofErr w:type="spellEnd"/>
          </w:p>
        </w:tc>
        <w:tc>
          <w:tcPr>
            <w:tcW w:w="4110" w:type="dxa"/>
            <w:tcPrChange w:id="542" w:author="Gordon McNab (BRT-UK)" w:date="2022-07-26T17:01:00Z">
              <w:tcPr>
                <w:tcW w:w="3067" w:type="dxa"/>
              </w:tcPr>
            </w:tcPrChange>
          </w:tcPr>
          <w:p w14:paraId="2CEC4D8A" w14:textId="0825452B" w:rsidR="00B95CAA" w:rsidRPr="00DA7205" w:rsidRDefault="00453368" w:rsidP="00B95CAA">
            <w:pPr>
              <w:jc w:val="left"/>
              <w:cnfStyle w:val="000000000000" w:firstRow="0" w:lastRow="0" w:firstColumn="0" w:lastColumn="0" w:oddVBand="0" w:evenVBand="0" w:oddHBand="0" w:evenHBand="0" w:firstRowFirstColumn="0" w:firstRowLastColumn="0" w:lastRowFirstColumn="0" w:lastRowLastColumn="0"/>
              <w:rPr>
                <w:szCs w:val="18"/>
              </w:rPr>
            </w:pPr>
            <w:r w:rsidRPr="00CA5E06">
              <w:rPr>
                <w:szCs w:val="18"/>
              </w:rPr>
              <w:t xml:space="preserve">Contains </w:t>
            </w:r>
            <w:ins w:id="543" w:author="Gordon McNab (BRT-UK)" w:date="2022-07-26T17:01:00Z">
              <w:r w:rsidR="0071750D">
                <w:rPr>
                  <w:szCs w:val="18"/>
                </w:rPr>
                <w:t>the</w:t>
              </w:r>
            </w:ins>
            <w:del w:id="544" w:author="Gordon McNab (BRT-UK)" w:date="2022-07-26T17:01:00Z">
              <w:r w:rsidDel="0071750D">
                <w:rPr>
                  <w:szCs w:val="18"/>
                </w:rPr>
                <w:delText>ESD</w:delText>
              </w:r>
            </w:del>
            <w:r w:rsidR="00BD3D91">
              <w:rPr>
                <w:szCs w:val="18"/>
              </w:rPr>
              <w:t xml:space="preserve"> core files of ESD framework</w:t>
            </w:r>
            <w:ins w:id="545" w:author="Gordon McNab (BRT-UK)" w:date="2022-07-26T17:01:00Z">
              <w:r w:rsidR="0071750D">
                <w:rPr>
                  <w:szCs w:val="18"/>
                </w:rPr>
                <w:t>.</w:t>
              </w:r>
            </w:ins>
          </w:p>
        </w:tc>
        <w:tc>
          <w:tcPr>
            <w:tcW w:w="2858" w:type="dxa"/>
            <w:tcPrChange w:id="546" w:author="Gordon McNab (BRT-UK)" w:date="2022-07-26T17:01:00Z">
              <w:tcPr>
                <w:tcW w:w="2747" w:type="dxa"/>
              </w:tcPr>
            </w:tcPrChange>
          </w:tcPr>
          <w:p w14:paraId="00676973" w14:textId="00CBEA89" w:rsidR="00B95CAA" w:rsidRPr="00AC6886" w:rsidRDefault="00B95CAA" w:rsidP="00B95CAA">
            <w:pPr>
              <w:jc w:val="left"/>
              <w:cnfStyle w:val="000000000000" w:firstRow="0" w:lastRow="0" w:firstColumn="0" w:lastColumn="0" w:oddVBand="0" w:evenVBand="0" w:oddHBand="0" w:evenHBand="0" w:firstRowFirstColumn="0" w:firstRowLastColumn="0" w:lastRowFirstColumn="0" w:lastRowLastColumn="0"/>
              <w:rPr>
                <w:szCs w:val="18"/>
              </w:rPr>
            </w:pPr>
            <w:r>
              <w:rPr>
                <w:szCs w:val="18"/>
              </w:rPr>
              <w:t xml:space="preserve">Reusable </w:t>
            </w:r>
            <w:del w:id="547" w:author="Gordon McNab (BRT-UK)" w:date="2022-07-26T17:02:00Z">
              <w:r w:rsidDel="0071750D">
                <w:rPr>
                  <w:szCs w:val="18"/>
                </w:rPr>
                <w:delText xml:space="preserve">and </w:delText>
              </w:r>
            </w:del>
            <w:r>
              <w:rPr>
                <w:szCs w:val="18"/>
              </w:rPr>
              <w:t>common module</w:t>
            </w:r>
            <w:ins w:id="548" w:author="Gordon McNab (BRT-UK)" w:date="2022-07-26T17:01:00Z">
              <w:r w:rsidR="0071750D">
                <w:rPr>
                  <w:szCs w:val="18"/>
                </w:rPr>
                <w:t>.</w:t>
              </w:r>
            </w:ins>
          </w:p>
        </w:tc>
      </w:tr>
      <w:tr w:rsidR="00B95CAA" w14:paraId="65A9A562" w14:textId="6A995896" w:rsidTr="0071750D">
        <w:trPr>
          <w:trHeight w:val="393"/>
          <w:trPrChange w:id="549" w:author="Gordon McNab (BRT-UK)" w:date="2022-07-26T17:01:00Z">
            <w:trPr>
              <w:trHeight w:val="393"/>
            </w:trPr>
          </w:trPrChange>
        </w:trPr>
        <w:tc>
          <w:tcPr>
            <w:cnfStyle w:val="001000000000" w:firstRow="0" w:lastRow="0" w:firstColumn="1" w:lastColumn="0" w:oddVBand="0" w:evenVBand="0" w:oddHBand="0" w:evenHBand="0" w:firstRowFirstColumn="0" w:firstRowLastColumn="0" w:lastRowFirstColumn="0" w:lastRowLastColumn="0"/>
            <w:tcW w:w="2122" w:type="dxa"/>
            <w:tcPrChange w:id="550" w:author="Gordon McNab (BRT-UK)" w:date="2022-07-26T17:01:00Z">
              <w:tcPr>
                <w:tcW w:w="3276" w:type="dxa"/>
              </w:tcPr>
            </w:tcPrChange>
          </w:tcPr>
          <w:p w14:paraId="14E6DB7E" w14:textId="32AE3B9F" w:rsidR="00B95CAA" w:rsidRPr="00A26D82" w:rsidRDefault="00B95CAA" w:rsidP="00B95CAA">
            <w:pPr>
              <w:jc w:val="left"/>
              <w:rPr>
                <w:rFonts w:ascii="Courier New" w:eastAsiaTheme="minorEastAsia" w:hAnsi="Courier New" w:cs="Courier New"/>
                <w:bCs w:val="0"/>
                <w:sz w:val="16"/>
                <w:szCs w:val="16"/>
                <w:lang w:val="en-SG" w:eastAsia="en-SG"/>
                <w:rPrChange w:id="551" w:author="Gordon McNab (BRT-UK)" w:date="2022-07-25T16:31:00Z">
                  <w:rPr>
                    <w:rFonts w:eastAsiaTheme="minorEastAsia" w:cstheme="minorBidi"/>
                    <w:bCs w:val="0"/>
                    <w:szCs w:val="18"/>
                    <w:lang w:val="en-SG" w:eastAsia="en-SG"/>
                  </w:rPr>
                </w:rPrChange>
              </w:rPr>
            </w:pPr>
            <w:r w:rsidRPr="00A26D82">
              <w:rPr>
                <w:rFonts w:ascii="Courier New" w:hAnsi="Courier New" w:cs="Courier New"/>
                <w:sz w:val="16"/>
                <w:szCs w:val="16"/>
                <w:rPrChange w:id="552" w:author="Gordon McNab (BRT-UK)" w:date="2022-07-25T16:31:00Z">
                  <w:rPr>
                    <w:szCs w:val="18"/>
                  </w:rPr>
                </w:rPrChange>
              </w:rPr>
              <w:t>Data</w:t>
            </w:r>
          </w:p>
        </w:tc>
        <w:tc>
          <w:tcPr>
            <w:tcW w:w="4110" w:type="dxa"/>
            <w:tcPrChange w:id="553" w:author="Gordon McNab (BRT-UK)" w:date="2022-07-26T17:01:00Z">
              <w:tcPr>
                <w:tcW w:w="3067" w:type="dxa"/>
              </w:tcPr>
            </w:tcPrChange>
          </w:tcPr>
          <w:p w14:paraId="777F31E2" w14:textId="2D96BF7A" w:rsidR="00B95CAA" w:rsidRPr="00CA5E06" w:rsidRDefault="00B95CAA" w:rsidP="00B95CAA">
            <w:pPr>
              <w:jc w:val="left"/>
              <w:cnfStyle w:val="000000000000" w:firstRow="0" w:lastRow="0" w:firstColumn="0" w:lastColumn="0" w:oddVBand="0" w:evenVBand="0" w:oddHBand="0" w:evenHBand="0" w:firstRowFirstColumn="0" w:firstRowLastColumn="0" w:lastRowFirstColumn="0" w:lastRowLastColumn="0"/>
              <w:rPr>
                <w:szCs w:val="18"/>
              </w:rPr>
            </w:pPr>
            <w:r w:rsidRPr="00CA5E06">
              <w:rPr>
                <w:szCs w:val="18"/>
              </w:rPr>
              <w:t>Contains the converted bitmap assets</w:t>
            </w:r>
            <w:ins w:id="554" w:author="Gordon McNab (BRT-UK)" w:date="2022-07-26T17:01:00Z">
              <w:r w:rsidR="0071750D">
                <w:rPr>
                  <w:szCs w:val="18"/>
                </w:rPr>
                <w:t>.</w:t>
              </w:r>
            </w:ins>
          </w:p>
        </w:tc>
        <w:tc>
          <w:tcPr>
            <w:tcW w:w="2858" w:type="dxa"/>
            <w:tcPrChange w:id="555" w:author="Gordon McNab (BRT-UK)" w:date="2022-07-26T17:01:00Z">
              <w:tcPr>
                <w:tcW w:w="2747" w:type="dxa"/>
              </w:tcPr>
            </w:tcPrChange>
          </w:tcPr>
          <w:p w14:paraId="17E84FC8" w14:textId="612CE267" w:rsidR="00B95CAA" w:rsidRPr="00CA5E06" w:rsidRDefault="00B95CAA" w:rsidP="00B95CAA">
            <w:pPr>
              <w:jc w:val="left"/>
              <w:cnfStyle w:val="000000000000" w:firstRow="0" w:lastRow="0" w:firstColumn="0" w:lastColumn="0" w:oddVBand="0" w:evenVBand="0" w:oddHBand="0" w:evenHBand="0" w:firstRowFirstColumn="0" w:firstRowLastColumn="0" w:lastRowFirstColumn="0" w:lastRowLastColumn="0"/>
              <w:rPr>
                <w:szCs w:val="18"/>
              </w:rPr>
            </w:pPr>
            <w:r>
              <w:rPr>
                <w:szCs w:val="18"/>
              </w:rPr>
              <w:t>Do not need to change.</w:t>
            </w:r>
          </w:p>
        </w:tc>
      </w:tr>
      <w:tr w:rsidR="00B95CAA" w14:paraId="24E9D06F" w14:textId="77777777" w:rsidTr="0071750D">
        <w:trPr>
          <w:trHeight w:val="398"/>
          <w:trPrChange w:id="556" w:author="Gordon McNab (BRT-UK)" w:date="2022-07-26T17:01:00Z">
            <w:trPr>
              <w:trHeight w:val="398"/>
            </w:trPr>
          </w:trPrChange>
        </w:trPr>
        <w:tc>
          <w:tcPr>
            <w:cnfStyle w:val="001000000000" w:firstRow="0" w:lastRow="0" w:firstColumn="1" w:lastColumn="0" w:oddVBand="0" w:evenVBand="0" w:oddHBand="0" w:evenHBand="0" w:firstRowFirstColumn="0" w:firstRowLastColumn="0" w:lastRowFirstColumn="0" w:lastRowLastColumn="0"/>
            <w:tcW w:w="2122" w:type="dxa"/>
            <w:tcPrChange w:id="557" w:author="Gordon McNab (BRT-UK)" w:date="2022-07-26T17:01:00Z">
              <w:tcPr>
                <w:tcW w:w="3276" w:type="dxa"/>
              </w:tcPr>
            </w:tcPrChange>
          </w:tcPr>
          <w:p w14:paraId="5B622790" w14:textId="38EDE61A" w:rsidR="00B95CAA" w:rsidRPr="00A26D82" w:rsidRDefault="00B95CAA" w:rsidP="00B95CAA">
            <w:pPr>
              <w:spacing w:before="0" w:after="200" w:line="276" w:lineRule="auto"/>
              <w:jc w:val="left"/>
              <w:rPr>
                <w:rFonts w:ascii="Courier New" w:hAnsi="Courier New" w:cs="Courier New"/>
                <w:sz w:val="16"/>
                <w:szCs w:val="16"/>
                <w:lang w:val="en-SG"/>
                <w:rPrChange w:id="558" w:author="Gordon McNab (BRT-UK)" w:date="2022-07-25T16:31:00Z">
                  <w:rPr>
                    <w:szCs w:val="18"/>
                    <w:lang w:val="en-SG"/>
                  </w:rPr>
                </w:rPrChange>
              </w:rPr>
            </w:pPr>
            <w:r w:rsidRPr="00A26D82">
              <w:rPr>
                <w:rFonts w:ascii="Courier New" w:hAnsi="Courier New" w:cs="Courier New"/>
                <w:sz w:val="16"/>
                <w:szCs w:val="16"/>
                <w:rPrChange w:id="559" w:author="Gordon McNab (BRT-UK)" w:date="2022-07-25T16:31:00Z">
                  <w:rPr>
                    <w:szCs w:val="18"/>
                  </w:rPr>
                </w:rPrChange>
              </w:rPr>
              <w:t>.</w:t>
            </w:r>
            <w:proofErr w:type="spellStart"/>
            <w:r w:rsidRPr="00A26D82">
              <w:rPr>
                <w:rFonts w:ascii="Courier New" w:hAnsi="Courier New" w:cs="Courier New"/>
                <w:sz w:val="16"/>
                <w:szCs w:val="16"/>
                <w:rPrChange w:id="560" w:author="Gordon McNab (BRT-UK)" w:date="2022-07-25T16:31:00Z">
                  <w:rPr>
                    <w:szCs w:val="18"/>
                  </w:rPr>
                </w:rPrChange>
              </w:rPr>
              <w:t>cproject</w:t>
            </w:r>
            <w:proofErr w:type="spellEnd"/>
          </w:p>
        </w:tc>
        <w:tc>
          <w:tcPr>
            <w:tcW w:w="4110" w:type="dxa"/>
            <w:tcPrChange w:id="561" w:author="Gordon McNab (BRT-UK)" w:date="2022-07-26T17:01:00Z">
              <w:tcPr>
                <w:tcW w:w="3067" w:type="dxa"/>
              </w:tcPr>
            </w:tcPrChange>
          </w:tcPr>
          <w:p w14:paraId="5F94B28D" w14:textId="259D4844" w:rsidR="00B95CAA" w:rsidRPr="00AC6886" w:rsidRDefault="00B95CAA" w:rsidP="00B95CAA">
            <w:pPr>
              <w:spacing w:before="0" w:after="200" w:line="276" w:lineRule="auto"/>
              <w:jc w:val="left"/>
              <w:cnfStyle w:val="000000000000" w:firstRow="0" w:lastRow="0" w:firstColumn="0" w:lastColumn="0" w:oddVBand="0" w:evenVBand="0" w:oddHBand="0" w:evenHBand="0" w:firstRowFirstColumn="0" w:firstRowLastColumn="0" w:lastRowFirstColumn="0" w:lastRowLastColumn="0"/>
              <w:rPr>
                <w:szCs w:val="18"/>
              </w:rPr>
            </w:pPr>
            <w:r w:rsidRPr="00DA7205">
              <w:rPr>
                <w:szCs w:val="18"/>
              </w:rPr>
              <w:t>Eclipse CDT project file</w:t>
            </w:r>
            <w:ins w:id="562" w:author="Gordon McNab (BRT-UK)" w:date="2022-07-26T17:01:00Z">
              <w:r w:rsidR="0071750D">
                <w:rPr>
                  <w:szCs w:val="18"/>
                </w:rPr>
                <w:t>.</w:t>
              </w:r>
            </w:ins>
          </w:p>
        </w:tc>
        <w:tc>
          <w:tcPr>
            <w:tcW w:w="2858" w:type="dxa"/>
            <w:tcPrChange w:id="563" w:author="Gordon McNab (BRT-UK)" w:date="2022-07-26T17:01:00Z">
              <w:tcPr>
                <w:tcW w:w="2747" w:type="dxa"/>
              </w:tcPr>
            </w:tcPrChange>
          </w:tcPr>
          <w:p w14:paraId="6692B2FF" w14:textId="76BD95CB" w:rsidR="00B95CAA" w:rsidRPr="00AC6886" w:rsidRDefault="00B95CAA" w:rsidP="00B95CAA">
            <w:pPr>
              <w:spacing w:before="0" w:after="200" w:line="276" w:lineRule="auto"/>
              <w:jc w:val="left"/>
              <w:cnfStyle w:val="000000000000" w:firstRow="0" w:lastRow="0" w:firstColumn="0" w:lastColumn="0" w:oddVBand="0" w:evenVBand="0" w:oddHBand="0" w:evenHBand="0" w:firstRowFirstColumn="0" w:firstRowLastColumn="0" w:lastRowFirstColumn="0" w:lastRowLastColumn="0"/>
              <w:rPr>
                <w:szCs w:val="18"/>
              </w:rPr>
            </w:pPr>
            <w:r>
              <w:rPr>
                <w:rFonts w:cs="Arial"/>
                <w:color w:val="242729"/>
                <w:szCs w:val="18"/>
                <w:shd w:val="clear" w:color="auto" w:fill="FFFFFF"/>
              </w:rPr>
              <w:t>B</w:t>
            </w:r>
            <w:r w:rsidRPr="00AC6886">
              <w:rPr>
                <w:rFonts w:cs="Arial"/>
                <w:color w:val="242729"/>
                <w:szCs w:val="18"/>
                <w:shd w:val="clear" w:color="auto" w:fill="FFFFFF"/>
              </w:rPr>
              <w:t>uild configurations, tool chains, individual tools etc.</w:t>
            </w:r>
          </w:p>
        </w:tc>
      </w:tr>
      <w:tr w:rsidR="00B95CAA" w14:paraId="20DD86F2" w14:textId="77777777" w:rsidTr="0071750D">
        <w:trPr>
          <w:trHeight w:val="398"/>
          <w:trPrChange w:id="564" w:author="Gordon McNab (BRT-UK)" w:date="2022-07-26T17:01:00Z">
            <w:trPr>
              <w:trHeight w:val="398"/>
            </w:trPr>
          </w:trPrChange>
        </w:trPr>
        <w:tc>
          <w:tcPr>
            <w:cnfStyle w:val="001000000000" w:firstRow="0" w:lastRow="0" w:firstColumn="1" w:lastColumn="0" w:oddVBand="0" w:evenVBand="0" w:oddHBand="0" w:evenHBand="0" w:firstRowFirstColumn="0" w:firstRowLastColumn="0" w:lastRowFirstColumn="0" w:lastRowLastColumn="0"/>
            <w:tcW w:w="2122" w:type="dxa"/>
            <w:tcPrChange w:id="565" w:author="Gordon McNab (BRT-UK)" w:date="2022-07-26T17:01:00Z">
              <w:tcPr>
                <w:tcW w:w="3276" w:type="dxa"/>
              </w:tcPr>
            </w:tcPrChange>
          </w:tcPr>
          <w:p w14:paraId="571CFDEA" w14:textId="6D8EB63F" w:rsidR="00B95CAA" w:rsidRPr="00A26D82" w:rsidRDefault="00B95CAA" w:rsidP="00B95CAA">
            <w:pPr>
              <w:spacing w:before="0" w:after="200" w:line="276" w:lineRule="auto"/>
              <w:jc w:val="left"/>
              <w:rPr>
                <w:rFonts w:ascii="Courier New" w:hAnsi="Courier New" w:cs="Courier New"/>
                <w:sz w:val="16"/>
                <w:szCs w:val="16"/>
                <w:rPrChange w:id="566" w:author="Gordon McNab (BRT-UK)" w:date="2022-07-25T16:31:00Z">
                  <w:rPr>
                    <w:szCs w:val="18"/>
                  </w:rPr>
                </w:rPrChange>
              </w:rPr>
            </w:pPr>
            <w:r w:rsidRPr="00A26D82">
              <w:rPr>
                <w:rFonts w:ascii="Courier New" w:hAnsi="Courier New" w:cs="Courier New"/>
                <w:sz w:val="16"/>
                <w:szCs w:val="16"/>
                <w:rPrChange w:id="567" w:author="Gordon McNab (BRT-UK)" w:date="2022-07-25T16:31:00Z">
                  <w:rPr>
                    <w:szCs w:val="18"/>
                  </w:rPr>
                </w:rPrChange>
              </w:rPr>
              <w:t>.project</w:t>
            </w:r>
          </w:p>
        </w:tc>
        <w:tc>
          <w:tcPr>
            <w:tcW w:w="4110" w:type="dxa"/>
            <w:tcPrChange w:id="568" w:author="Gordon McNab (BRT-UK)" w:date="2022-07-26T17:01:00Z">
              <w:tcPr>
                <w:tcW w:w="3067" w:type="dxa"/>
              </w:tcPr>
            </w:tcPrChange>
          </w:tcPr>
          <w:p w14:paraId="0E45D98B" w14:textId="00CAEA2A" w:rsidR="00B95CAA" w:rsidRPr="00AC6886" w:rsidRDefault="00B95CAA" w:rsidP="00B95CAA">
            <w:pPr>
              <w:spacing w:before="0" w:after="200" w:line="276" w:lineRule="auto"/>
              <w:jc w:val="left"/>
              <w:cnfStyle w:val="000000000000" w:firstRow="0" w:lastRow="0" w:firstColumn="0" w:lastColumn="0" w:oddVBand="0" w:evenVBand="0" w:oddHBand="0" w:evenHBand="0" w:firstRowFirstColumn="0" w:firstRowLastColumn="0" w:lastRowFirstColumn="0" w:lastRowLastColumn="0"/>
              <w:rPr>
                <w:szCs w:val="18"/>
              </w:rPr>
            </w:pPr>
            <w:r w:rsidRPr="00DA7205">
              <w:rPr>
                <w:szCs w:val="18"/>
              </w:rPr>
              <w:t>Eclipse CDT project file</w:t>
            </w:r>
            <w:ins w:id="569" w:author="Gordon McNab (BRT-UK)" w:date="2022-07-26T17:01:00Z">
              <w:r w:rsidR="0071750D">
                <w:rPr>
                  <w:szCs w:val="18"/>
                </w:rPr>
                <w:t>.</w:t>
              </w:r>
            </w:ins>
          </w:p>
        </w:tc>
        <w:tc>
          <w:tcPr>
            <w:tcW w:w="2858" w:type="dxa"/>
            <w:tcPrChange w:id="570" w:author="Gordon McNab (BRT-UK)" w:date="2022-07-26T17:01:00Z">
              <w:tcPr>
                <w:tcW w:w="2747" w:type="dxa"/>
              </w:tcPr>
            </w:tcPrChange>
          </w:tcPr>
          <w:p w14:paraId="28B773AD" w14:textId="3A6449FD" w:rsidR="00B95CAA" w:rsidRPr="00AC6886" w:rsidRDefault="00B95CAA" w:rsidP="00B95CAA">
            <w:pPr>
              <w:spacing w:before="0" w:after="200" w:line="276" w:lineRule="auto"/>
              <w:jc w:val="left"/>
              <w:cnfStyle w:val="000000000000" w:firstRow="0" w:lastRow="0" w:firstColumn="0" w:lastColumn="0" w:oddVBand="0" w:evenVBand="0" w:oddHBand="0" w:evenHBand="0" w:firstRowFirstColumn="0" w:firstRowLastColumn="0" w:lastRowFirstColumn="0" w:lastRowLastColumn="0"/>
              <w:rPr>
                <w:szCs w:val="18"/>
              </w:rPr>
            </w:pPr>
            <w:r w:rsidRPr="00873C12">
              <w:rPr>
                <w:szCs w:val="18"/>
              </w:rPr>
              <w:t>Build specification and build commands</w:t>
            </w:r>
            <w:ins w:id="571" w:author="Gordon McNab (BRT-UK)" w:date="2022-07-26T17:01:00Z">
              <w:r w:rsidR="0071750D">
                <w:rPr>
                  <w:szCs w:val="18"/>
                </w:rPr>
                <w:t>.</w:t>
              </w:r>
            </w:ins>
          </w:p>
        </w:tc>
      </w:tr>
    </w:tbl>
    <w:p w14:paraId="573EA190" w14:textId="33316B4B" w:rsidR="00DA7205" w:rsidRDefault="00DA7205" w:rsidP="00AC6886">
      <w:pPr>
        <w:pStyle w:val="Caption"/>
        <w:jc w:val="center"/>
      </w:pPr>
      <w:bookmarkStart w:id="572" w:name="_Toc58319257"/>
      <w:bookmarkStart w:id="573" w:name="_Ref109207298"/>
      <w:bookmarkStart w:id="574" w:name="_Ref109207324"/>
      <w:r>
        <w:t xml:space="preserve">Table </w:t>
      </w:r>
      <w:r w:rsidR="00A10579">
        <w:fldChar w:fldCharType="begin"/>
      </w:r>
      <w:r w:rsidR="00A10579">
        <w:instrText xml:space="preserve"> SEQ Table \* ARABIC </w:instrText>
      </w:r>
      <w:r w:rsidR="00A10579">
        <w:fldChar w:fldCharType="separate"/>
      </w:r>
      <w:r w:rsidR="00495077">
        <w:rPr>
          <w:noProof/>
        </w:rPr>
        <w:t>1</w:t>
      </w:r>
      <w:r w:rsidR="00A10579">
        <w:rPr>
          <w:noProof/>
        </w:rPr>
        <w:fldChar w:fldCharType="end"/>
      </w:r>
      <w:bookmarkEnd w:id="574"/>
      <w:r>
        <w:t xml:space="preserve"> Folder Contents</w:t>
      </w:r>
      <w:bookmarkEnd w:id="572"/>
      <w:bookmarkEnd w:id="573"/>
    </w:p>
    <w:p w14:paraId="3373FAA9" w14:textId="4CDC9C22" w:rsidR="00CA5E06" w:rsidRDefault="0096528F" w:rsidP="00AC6886">
      <w:pPr>
        <w:jc w:val="both"/>
      </w:pPr>
      <w:r>
        <w:t>By default, the exported ESD</w:t>
      </w:r>
      <w:r w:rsidR="000E1E4A">
        <w:t xml:space="preserve"> </w:t>
      </w:r>
      <w:del w:id="575" w:author="Gordon McNab (BRT-UK)" w:date="2022-07-20T17:14:00Z">
        <w:r w:rsidR="008F55D0" w:rsidDel="00310A93">
          <w:delText>4.10</w:delText>
        </w:r>
      </w:del>
      <w:ins w:id="576" w:author="Gordon McNab (BRT-UK)" w:date="2022-07-20T17:14:00Z">
        <w:r w:rsidR="00310A93">
          <w:t>4.15</w:t>
        </w:r>
      </w:ins>
      <w:r>
        <w:t xml:space="preserve"> project supports FT90X series platform only. </w:t>
      </w:r>
      <w:r w:rsidR="00CC6844">
        <w:t xml:space="preserve">Therefore, </w:t>
      </w:r>
      <w:r>
        <w:t xml:space="preserve">the default project file </w:t>
      </w:r>
      <w:r w:rsidR="00CC6844">
        <w:t xml:space="preserve">works </w:t>
      </w:r>
      <w:r>
        <w:t xml:space="preserve">only in “Eclipse for FT90X” </w:t>
      </w:r>
      <w:r w:rsidR="00AC6886">
        <w:t>IDE which</w:t>
      </w:r>
      <w:r>
        <w:t xml:space="preserve"> is part of </w:t>
      </w:r>
      <w:r w:rsidR="00CC6844">
        <w:t xml:space="preserve">the </w:t>
      </w:r>
      <w:r>
        <w:t>FT90</w:t>
      </w:r>
      <w:r w:rsidR="00CC6844">
        <w:t>x</w:t>
      </w:r>
      <w:r>
        <w:t xml:space="preserve"> </w:t>
      </w:r>
      <w:r w:rsidR="00CC6844">
        <w:t>T</w:t>
      </w:r>
      <w:r>
        <w:t>oolchain.</w:t>
      </w:r>
      <w:del w:id="577" w:author="Gordon McNab (BRT-UK)" w:date="2022-07-20T16:39:00Z">
        <w:r w:rsidDel="0099599B">
          <w:delText xml:space="preserve">   </w:delText>
        </w:r>
      </w:del>
    </w:p>
    <w:p w14:paraId="294C3A9C" w14:textId="77777777" w:rsidR="00E65578" w:rsidRDefault="00E65578" w:rsidP="00AC6886">
      <w:pPr>
        <w:jc w:val="both"/>
      </w:pPr>
    </w:p>
    <w:p w14:paraId="4641F487" w14:textId="6DC65080" w:rsidR="00E6039C" w:rsidRDefault="00E6039C" w:rsidP="00B35ABA">
      <w:pPr>
        <w:pStyle w:val="Heading1"/>
        <w:jc w:val="both"/>
      </w:pPr>
      <w:bookmarkStart w:id="578" w:name="_Toc109815948"/>
      <w:r>
        <w:lastRenderedPageBreak/>
        <w:t>Porting principles</w:t>
      </w:r>
      <w:bookmarkEnd w:id="578"/>
    </w:p>
    <w:p w14:paraId="3A1BD4C7" w14:textId="2A26A9CC" w:rsidR="00E3083B" w:rsidRPr="00E3083B" w:rsidRDefault="00E3083B" w:rsidP="0071750D">
      <w:pPr>
        <w:pStyle w:val="Heading2"/>
      </w:pPr>
      <w:bookmarkStart w:id="579" w:name="_Toc109815949"/>
      <w:r>
        <w:t>Hardware</w:t>
      </w:r>
      <w:bookmarkEnd w:id="579"/>
    </w:p>
    <w:p w14:paraId="6D1A41AD" w14:textId="790CD7CB" w:rsidR="00E6039C" w:rsidRDefault="00AA0AD9" w:rsidP="0012029F">
      <w:pPr>
        <w:rPr>
          <w:lang w:val="en-GB" w:eastAsia="en-GB"/>
        </w:rPr>
        <w:pPrChange w:id="580" w:author="Gordon McNab (BRT-UK)" w:date="2022-07-20T12:13:00Z">
          <w:pPr>
            <w:jc w:val="both"/>
          </w:pPr>
        </w:pPrChange>
      </w:pPr>
      <w:r>
        <w:rPr>
          <w:lang w:val="en-GB" w:eastAsia="en-GB"/>
        </w:rPr>
        <w:t>An ESD</w:t>
      </w:r>
      <w:r w:rsidR="000E1E4A">
        <w:rPr>
          <w:lang w:val="en-GB" w:eastAsia="en-GB"/>
        </w:rPr>
        <w:t xml:space="preserve"> </w:t>
      </w:r>
      <w:del w:id="581" w:author="Gordon McNab (BRT-UK)" w:date="2022-07-20T17:14:00Z">
        <w:r w:rsidR="008F55D0" w:rsidDel="00310A93">
          <w:rPr>
            <w:lang w:val="en-GB" w:eastAsia="en-GB"/>
          </w:rPr>
          <w:delText>4.10</w:delText>
        </w:r>
      </w:del>
      <w:ins w:id="582" w:author="Gordon McNab (BRT-UK)" w:date="2022-07-20T17:14:00Z">
        <w:r w:rsidR="00310A93">
          <w:rPr>
            <w:lang w:val="en-GB" w:eastAsia="en-GB"/>
          </w:rPr>
          <w:t>4.15</w:t>
        </w:r>
      </w:ins>
      <w:r>
        <w:rPr>
          <w:lang w:val="en-GB" w:eastAsia="en-GB"/>
        </w:rPr>
        <w:t xml:space="preserve"> exported project </w:t>
      </w:r>
      <w:ins w:id="583" w:author="Gordon McNab (BRT-UK)" w:date="2022-07-20T13:39:00Z">
        <w:r w:rsidR="00583E26">
          <w:rPr>
            <w:lang w:val="en-GB" w:eastAsia="en-GB"/>
          </w:rPr>
          <w:t xml:space="preserve">will </w:t>
        </w:r>
      </w:ins>
      <w:del w:id="584" w:author="Gordon McNab (BRT-UK)" w:date="2022-07-20T13:39:00Z">
        <w:r w:rsidDel="00583E26">
          <w:rPr>
            <w:lang w:val="en-GB" w:eastAsia="en-GB"/>
          </w:rPr>
          <w:delText xml:space="preserve">usually </w:delText>
        </w:r>
      </w:del>
      <w:r>
        <w:rPr>
          <w:lang w:val="en-GB" w:eastAsia="en-GB"/>
        </w:rPr>
        <w:t>need</w:t>
      </w:r>
      <w:del w:id="585" w:author="Gordon McNab (BRT-UK)" w:date="2022-07-20T13:39:00Z">
        <w:r w:rsidDel="00583E26">
          <w:rPr>
            <w:lang w:val="en-GB" w:eastAsia="en-GB"/>
          </w:rPr>
          <w:delText>s</w:delText>
        </w:r>
      </w:del>
      <w:r>
        <w:rPr>
          <w:lang w:val="en-GB" w:eastAsia="en-GB"/>
        </w:rPr>
        <w:t xml:space="preserve"> access </w:t>
      </w:r>
      <w:r w:rsidR="00DA7205">
        <w:rPr>
          <w:lang w:val="en-GB" w:eastAsia="en-GB"/>
        </w:rPr>
        <w:t xml:space="preserve">to </w:t>
      </w:r>
      <w:r>
        <w:rPr>
          <w:lang w:val="en-GB" w:eastAsia="en-GB"/>
        </w:rPr>
        <w:t xml:space="preserve">the following hardware resources of </w:t>
      </w:r>
      <w:r w:rsidR="00DA7205">
        <w:rPr>
          <w:lang w:val="en-GB" w:eastAsia="en-GB"/>
        </w:rPr>
        <w:t xml:space="preserve">the </w:t>
      </w:r>
      <w:ins w:id="586" w:author="Gordon McNab (BRT-UK)" w:date="2022-07-20T13:39:00Z">
        <w:r w:rsidR="00583E26">
          <w:rPr>
            <w:lang w:val="en-GB" w:eastAsia="en-GB"/>
          </w:rPr>
          <w:t xml:space="preserve">chosen target </w:t>
        </w:r>
      </w:ins>
      <w:r>
        <w:rPr>
          <w:lang w:val="en-GB" w:eastAsia="en-GB"/>
        </w:rPr>
        <w:t xml:space="preserve">MCU: </w:t>
      </w:r>
    </w:p>
    <w:p w14:paraId="53BB5F83" w14:textId="5A2043FC" w:rsidR="00AA0AD9" w:rsidRDefault="00AA0AD9" w:rsidP="00AC6886">
      <w:pPr>
        <w:pStyle w:val="ListParagraph"/>
        <w:numPr>
          <w:ilvl w:val="0"/>
          <w:numId w:val="20"/>
        </w:numPr>
        <w:jc w:val="both"/>
      </w:pPr>
      <w:r w:rsidRPr="0099599B">
        <w:rPr>
          <w:b/>
          <w:bCs w:val="0"/>
          <w:rPrChange w:id="587" w:author="Gordon McNab (BRT-UK)" w:date="2022-07-20T16:37:00Z">
            <w:rPr/>
          </w:rPrChange>
        </w:rPr>
        <w:t>SPI interface</w:t>
      </w:r>
      <w:del w:id="588" w:author="Gordon McNab (BRT-UK)" w:date="2022-07-20T13:39:00Z">
        <w:r w:rsidDel="00583E26">
          <w:delText xml:space="preserve"> </w:delText>
        </w:r>
      </w:del>
      <w:r>
        <w:t>:</w:t>
      </w:r>
      <w:ins w:id="589" w:author="Gordon McNab (BRT-UK)" w:date="2022-07-20T13:40:00Z">
        <w:r w:rsidR="00583E26">
          <w:t xml:space="preserve"> </w:t>
        </w:r>
      </w:ins>
      <w:del w:id="590" w:author="Gordon McNab (BRT-UK)" w:date="2022-07-20T13:40:00Z">
        <w:r w:rsidDel="00583E26">
          <w:delText xml:space="preserve"> </w:delText>
        </w:r>
      </w:del>
      <w:ins w:id="591" w:author="Gordon McNab (BRT-UK)" w:date="2022-07-20T13:39:00Z">
        <w:r w:rsidR="00583E26">
          <w:t>This is required to perform r</w:t>
        </w:r>
      </w:ins>
      <w:del w:id="592" w:author="Gordon McNab (BRT-UK)" w:date="2022-07-20T13:39:00Z">
        <w:r w:rsidDel="00583E26">
          <w:delText>R</w:delText>
        </w:r>
      </w:del>
      <w:r>
        <w:t>ead</w:t>
      </w:r>
      <w:ins w:id="593" w:author="Gordon McNab (BRT-UK)" w:date="2022-07-20T13:39:00Z">
        <w:r w:rsidR="00583E26">
          <w:t xml:space="preserve"> and w</w:t>
        </w:r>
      </w:ins>
      <w:del w:id="594" w:author="Gordon McNab (BRT-UK)" w:date="2022-07-20T13:39:00Z">
        <w:r w:rsidDel="00583E26">
          <w:delText>/W</w:delText>
        </w:r>
      </w:del>
      <w:r>
        <w:t xml:space="preserve">rite </w:t>
      </w:r>
      <w:ins w:id="595" w:author="Gordon McNab (BRT-UK)" w:date="2022-07-20T13:39:00Z">
        <w:r w:rsidR="00583E26">
          <w:t xml:space="preserve">operations to the </w:t>
        </w:r>
      </w:ins>
      <w:r>
        <w:t>E</w:t>
      </w:r>
      <w:r w:rsidR="00403432">
        <w:t>VE Mod</w:t>
      </w:r>
      <w:r>
        <w:t>ule</w:t>
      </w:r>
      <w:ins w:id="596" w:author="Gordon McNab (BRT-UK)" w:date="2022-07-20T13:39:00Z">
        <w:r w:rsidR="00583E26">
          <w:t>.</w:t>
        </w:r>
      </w:ins>
      <w:del w:id="597" w:author="Gordon McNab (BRT-UK)" w:date="2022-07-20T13:39:00Z">
        <w:r w:rsidDel="00583E26">
          <w:delText xml:space="preserve"> </w:delText>
        </w:r>
      </w:del>
    </w:p>
    <w:p w14:paraId="6652A08F" w14:textId="0EA5E5D1" w:rsidR="00AA0AD9" w:rsidRDefault="00AA0AD9" w:rsidP="00AC6886">
      <w:pPr>
        <w:pStyle w:val="ListParagraph"/>
        <w:numPr>
          <w:ilvl w:val="0"/>
          <w:numId w:val="20"/>
        </w:numPr>
        <w:jc w:val="both"/>
      </w:pPr>
      <w:r w:rsidRPr="0099599B">
        <w:rPr>
          <w:b/>
          <w:bCs w:val="0"/>
          <w:rPrChange w:id="598" w:author="Gordon McNab (BRT-UK)" w:date="2022-07-20T16:37:00Z">
            <w:rPr/>
          </w:rPrChange>
        </w:rPr>
        <w:t>Clock</w:t>
      </w:r>
      <w:del w:id="599" w:author="Gordon McNab (BRT-UK)" w:date="2022-07-20T13:40:00Z">
        <w:r w:rsidDel="00583E26">
          <w:delText xml:space="preserve"> </w:delText>
        </w:r>
      </w:del>
      <w:r>
        <w:t>:</w:t>
      </w:r>
      <w:ins w:id="600" w:author="Gordon McNab (BRT-UK)" w:date="2022-07-20T13:40:00Z">
        <w:r w:rsidR="00583E26">
          <w:t xml:space="preserve"> </w:t>
        </w:r>
      </w:ins>
      <w:del w:id="601" w:author="Gordon McNab (BRT-UK)" w:date="2022-07-20T13:40:00Z">
        <w:r w:rsidDel="00583E26">
          <w:delText xml:space="preserve">  </w:delText>
        </w:r>
      </w:del>
      <w:r>
        <w:t>Provide delay and timing control functionality</w:t>
      </w:r>
      <w:ins w:id="602" w:author="Gordon McNab (BRT-UK)" w:date="2022-07-20T13:40:00Z">
        <w:r w:rsidR="00583E26">
          <w:t>.</w:t>
        </w:r>
      </w:ins>
    </w:p>
    <w:p w14:paraId="14C29100" w14:textId="2C2F10EA" w:rsidR="00AA0AD9" w:rsidRDefault="00AA0AD9" w:rsidP="00AC6886">
      <w:pPr>
        <w:pStyle w:val="ListParagraph"/>
        <w:numPr>
          <w:ilvl w:val="0"/>
          <w:numId w:val="20"/>
        </w:numPr>
        <w:jc w:val="both"/>
      </w:pPr>
      <w:r w:rsidRPr="0099599B">
        <w:rPr>
          <w:b/>
          <w:bCs w:val="0"/>
          <w:rPrChange w:id="603" w:author="Gordon McNab (BRT-UK)" w:date="2022-07-20T16:37:00Z">
            <w:rPr/>
          </w:rPrChange>
        </w:rPr>
        <w:t>Storage media</w:t>
      </w:r>
      <w:r>
        <w:t>: To store bitmap assets</w:t>
      </w:r>
      <w:ins w:id="604" w:author="Gordon McNab (BRT-UK)" w:date="2022-07-20T13:40:00Z">
        <w:r w:rsidR="00583E26">
          <w:t>;</w:t>
        </w:r>
      </w:ins>
      <w:del w:id="605" w:author="Gordon McNab (BRT-UK)" w:date="2022-07-20T13:40:00Z">
        <w:r w:rsidDel="00583E26">
          <w:delText>,</w:delText>
        </w:r>
      </w:del>
      <w:r>
        <w:t xml:space="preserve"> </w:t>
      </w:r>
      <w:ins w:id="606" w:author="Gordon McNab (BRT-UK)" w:date="2022-07-20T13:40:00Z">
        <w:r w:rsidR="00583E26">
          <w:t>this can be</w:t>
        </w:r>
      </w:ins>
      <w:del w:id="607" w:author="Gordon McNab (BRT-UK)" w:date="2022-07-20T13:40:00Z">
        <w:r w:rsidDel="00583E26">
          <w:delText>usually it is</w:delText>
        </w:r>
      </w:del>
      <w:ins w:id="608" w:author="Gordon McNab (BRT-UK)" w:date="2022-07-20T13:40:00Z">
        <w:r w:rsidR="00583E26">
          <w:t xml:space="preserve"> in</w:t>
        </w:r>
      </w:ins>
      <w:r>
        <w:t xml:space="preserve"> flash, SD/MMC card, USB disk etc. </w:t>
      </w:r>
    </w:p>
    <w:p w14:paraId="3F867AAD" w14:textId="77777777" w:rsidR="00AA0AD9" w:rsidRDefault="00AA0AD9" w:rsidP="00AC6886">
      <w:pPr>
        <w:pStyle w:val="ListParagraph"/>
        <w:jc w:val="both"/>
      </w:pPr>
    </w:p>
    <w:p w14:paraId="34636625" w14:textId="03B2A727" w:rsidR="00A033A9" w:rsidDel="00583E26" w:rsidRDefault="00AA0AD9" w:rsidP="0012029F">
      <w:pPr>
        <w:rPr>
          <w:del w:id="609" w:author="Gordon McNab (BRT-UK)" w:date="2022-07-20T13:41:00Z"/>
        </w:rPr>
        <w:pPrChange w:id="610" w:author="Gordon McNab (BRT-UK)" w:date="2022-07-20T12:13:00Z">
          <w:pPr>
            <w:jc w:val="both"/>
          </w:pPr>
        </w:pPrChange>
      </w:pPr>
      <w:r>
        <w:t>Different MCU</w:t>
      </w:r>
      <w:del w:id="611" w:author="Gordon McNab (BRT-UK)" w:date="2022-07-20T13:41:00Z">
        <w:r w:rsidR="00DA7205" w:rsidDel="00583E26">
          <w:delText>’</w:delText>
        </w:r>
      </w:del>
      <w:r w:rsidR="00DA7205">
        <w:t>s</w:t>
      </w:r>
      <w:r>
        <w:t xml:space="preserve"> ha</w:t>
      </w:r>
      <w:r w:rsidR="00DA7205">
        <w:t>ve</w:t>
      </w:r>
      <w:r>
        <w:t xml:space="preserve"> different hardware </w:t>
      </w:r>
      <w:r w:rsidR="00CC6844">
        <w:t>configurations</w:t>
      </w:r>
      <w:ins w:id="612" w:author="Gordon McNab (BRT-UK)" w:date="2022-07-20T13:41:00Z">
        <w:r w:rsidR="00583E26">
          <w:t>, features and limitations</w:t>
        </w:r>
      </w:ins>
      <w:r w:rsidR="002D2098">
        <w:t>.</w:t>
      </w:r>
      <w:r>
        <w:t xml:space="preserve"> </w:t>
      </w:r>
      <w:r w:rsidR="002D2098">
        <w:t>Therefore</w:t>
      </w:r>
      <w:r>
        <w:t xml:space="preserve">, users need to </w:t>
      </w:r>
      <w:r w:rsidR="00CC6844">
        <w:t>ensure that</w:t>
      </w:r>
      <w:r>
        <w:t xml:space="preserve"> the hardware components above </w:t>
      </w:r>
      <w:ins w:id="613" w:author="Gordon McNab (BRT-UK)" w:date="2022-07-20T13:41:00Z">
        <w:r w:rsidR="00583E26">
          <w:t>are available on the target MCU</w:t>
        </w:r>
      </w:ins>
      <w:del w:id="614" w:author="Gordon McNab (BRT-UK)" w:date="2022-07-20T13:41:00Z">
        <w:r w:rsidDel="00583E26">
          <w:delText>work well</w:delText>
        </w:r>
      </w:del>
      <w:r>
        <w:t xml:space="preserve">. </w:t>
      </w:r>
      <w:r w:rsidR="00A033A9">
        <w:t xml:space="preserve">Users are assumed to be familiar with </w:t>
      </w:r>
      <w:r w:rsidR="001D38A6">
        <w:t>BT</w:t>
      </w:r>
      <w:r w:rsidR="00A033A9">
        <w:t xml:space="preserve">81X series </w:t>
      </w:r>
      <w:r w:rsidR="0029406B">
        <w:t>ICs</w:t>
      </w:r>
      <w:r w:rsidR="00A033A9">
        <w:t xml:space="preserve"> as well as </w:t>
      </w:r>
      <w:r w:rsidR="00C107F6">
        <w:t>EVE 4</w:t>
      </w:r>
      <w:r w:rsidR="00A033A9">
        <w:t xml:space="preserve"> series modules</w:t>
      </w:r>
      <w:r w:rsidR="000F4B70">
        <w:t xml:space="preserve"> before starting the porting work</w:t>
      </w:r>
      <w:r w:rsidR="00A033A9">
        <w:t>.</w:t>
      </w:r>
      <w:ins w:id="615" w:author="Gordon McNab (BRT-UK)" w:date="2022-07-20T13:41:00Z">
        <w:r w:rsidR="00583E26">
          <w:t xml:space="preserve"> </w:t>
        </w:r>
      </w:ins>
      <w:del w:id="616" w:author="Gordon McNab (BRT-UK)" w:date="2022-07-20T13:41:00Z">
        <w:r w:rsidR="00A033A9" w:rsidDel="00583E26">
          <w:delText xml:space="preserve">  </w:delText>
        </w:r>
      </w:del>
      <w:r w:rsidR="00CC6844">
        <w:t xml:space="preserve">Refer to </w:t>
      </w:r>
      <w:r w:rsidR="00A10579">
        <w:fldChar w:fldCharType="begin"/>
      </w:r>
      <w:r w:rsidR="00A10579">
        <w:instrText xml:space="preserve"> HYPERLINK "http://brtchip.com/eve-2-development-modules-landing/" </w:instrText>
      </w:r>
      <w:r w:rsidR="00A10579">
        <w:fldChar w:fldCharType="separate"/>
      </w:r>
      <w:r w:rsidR="00A57FA4" w:rsidRPr="00A57FA4">
        <w:rPr>
          <w:rStyle w:val="Hyperlink"/>
        </w:rPr>
        <w:t>b</w:t>
      </w:r>
      <w:r w:rsidR="00CC6844" w:rsidRPr="00A57FA4">
        <w:rPr>
          <w:rStyle w:val="Hyperlink"/>
        </w:rPr>
        <w:t>rtchip.com</w:t>
      </w:r>
      <w:r w:rsidR="00A10579">
        <w:rPr>
          <w:rStyle w:val="Hyperlink"/>
        </w:rPr>
        <w:fldChar w:fldCharType="end"/>
      </w:r>
      <w:r w:rsidR="00CC6844">
        <w:t xml:space="preserve"> </w:t>
      </w:r>
      <w:r w:rsidR="00A033A9">
        <w:t xml:space="preserve">for more details. </w:t>
      </w:r>
    </w:p>
    <w:p w14:paraId="3C610D82" w14:textId="77777777" w:rsidR="00A57FA4" w:rsidRDefault="00A57FA4" w:rsidP="00583E26">
      <w:pPr>
        <w:pPrChange w:id="617" w:author="Gordon McNab (BRT-UK)" w:date="2022-07-20T13:41:00Z">
          <w:pPr>
            <w:jc w:val="both"/>
          </w:pPr>
        </w:pPrChange>
      </w:pPr>
    </w:p>
    <w:p w14:paraId="4190FCEC" w14:textId="603EC091" w:rsidR="00E3083B" w:rsidRPr="00E3083B" w:rsidRDefault="00E3083B" w:rsidP="0071750D">
      <w:pPr>
        <w:pStyle w:val="Heading2"/>
      </w:pPr>
      <w:bookmarkStart w:id="618" w:name="_Toc109815950"/>
      <w:r>
        <w:t>Software</w:t>
      </w:r>
      <w:bookmarkEnd w:id="618"/>
    </w:p>
    <w:p w14:paraId="591E0F47" w14:textId="541ECFE6" w:rsidR="00AA0AD9" w:rsidRDefault="00A57FA4" w:rsidP="0012029F">
      <w:pPr>
        <w:pPrChange w:id="619" w:author="Gordon McNab (BRT-UK)" w:date="2022-07-20T12:13:00Z">
          <w:pPr>
            <w:jc w:val="both"/>
          </w:pPr>
        </w:pPrChange>
      </w:pPr>
      <w:del w:id="620" w:author="Gordon McNab (BRT-UK)" w:date="2022-07-20T16:23:00Z">
        <w:r w:rsidDel="00075AA7">
          <w:delText xml:space="preserve">Apart from </w:delText>
        </w:r>
        <w:r w:rsidR="00AA0AD9" w:rsidDel="00075AA7">
          <w:delText xml:space="preserve">hardware, </w:delText>
        </w:r>
        <w:r w:rsidR="000F4B70" w:rsidDel="00075AA7">
          <w:delText>u</w:delText>
        </w:r>
      </w:del>
      <w:ins w:id="621" w:author="Gordon McNab (BRT-UK)" w:date="2022-07-20T16:23:00Z">
        <w:r w:rsidR="00075AA7">
          <w:t xml:space="preserve">To complete the port to the target MCU it will be </w:t>
        </w:r>
      </w:ins>
      <w:ins w:id="622" w:author="Gordon McNab (BRT-UK)" w:date="2022-07-20T16:36:00Z">
        <w:r w:rsidR="0099599B">
          <w:t xml:space="preserve">necessary to </w:t>
        </w:r>
      </w:ins>
      <w:del w:id="623" w:author="Gordon McNab (BRT-UK)" w:date="2022-07-20T16:36:00Z">
        <w:r w:rsidR="000F4B70" w:rsidDel="0099599B">
          <w:delText xml:space="preserve">sers </w:delText>
        </w:r>
        <w:r w:rsidDel="0099599B">
          <w:delText xml:space="preserve">are required </w:delText>
        </w:r>
        <w:r w:rsidR="000F4B70" w:rsidDel="0099599B">
          <w:delText>t</w:delText>
        </w:r>
      </w:del>
      <w:del w:id="624" w:author="Gordon McNab (BRT-UK)" w:date="2022-07-20T16:37:00Z">
        <w:r w:rsidR="000F4B70" w:rsidDel="0099599B">
          <w:delText xml:space="preserve">o </w:delText>
        </w:r>
      </w:del>
      <w:r w:rsidR="000F4B70">
        <w:t xml:space="preserve">modify or add </w:t>
      </w:r>
      <w:ins w:id="625" w:author="Gordon McNab (BRT-UK)" w:date="2022-07-26T17:03:00Z">
        <w:r w:rsidR="0071750D">
          <w:t xml:space="preserve">to </w:t>
        </w:r>
      </w:ins>
      <w:r w:rsidR="000F4B70">
        <w:t>the following software modules</w:t>
      </w:r>
      <w:ins w:id="626" w:author="Gordon McNab (BRT-UK)" w:date="2022-07-20T16:37:00Z">
        <w:r w:rsidR="0099599B">
          <w:t xml:space="preserve"> within the exported project</w:t>
        </w:r>
      </w:ins>
      <w:r w:rsidR="000F4B70">
        <w:t>:</w:t>
      </w:r>
    </w:p>
    <w:p w14:paraId="3F7E6AAC" w14:textId="41C5988F" w:rsidR="000F4B70" w:rsidDel="009F3CC7" w:rsidRDefault="000F4B70" w:rsidP="009F3CC7">
      <w:pPr>
        <w:pStyle w:val="ListParagraph"/>
        <w:numPr>
          <w:ilvl w:val="0"/>
          <w:numId w:val="21"/>
        </w:numPr>
        <w:rPr>
          <w:del w:id="627" w:author="Gordon McNab (BRT-UK)" w:date="2022-07-20T13:49:00Z"/>
        </w:rPr>
        <w:pPrChange w:id="628" w:author="Gordon McNab (BRT-UK)" w:date="2022-07-20T13:49:00Z">
          <w:pPr>
            <w:pStyle w:val="ListParagraph"/>
            <w:numPr>
              <w:numId w:val="21"/>
            </w:numPr>
            <w:ind w:hanging="360"/>
            <w:jc w:val="both"/>
          </w:pPr>
        </w:pPrChange>
      </w:pPr>
      <w:proofErr w:type="spellStart"/>
      <w:r w:rsidRPr="00AC6886">
        <w:rPr>
          <w:b/>
        </w:rPr>
        <w:t>FT_Eve_Hal</w:t>
      </w:r>
      <w:proofErr w:type="spellEnd"/>
      <w:r w:rsidRPr="0099599B">
        <w:rPr>
          <w:bCs w:val="0"/>
          <w:rPrChange w:id="629" w:author="Gordon McNab (BRT-UK)" w:date="2022-07-20T16:37:00Z">
            <w:rPr>
              <w:b/>
            </w:rPr>
          </w:rPrChange>
        </w:rPr>
        <w:t>:</w:t>
      </w:r>
      <w:r w:rsidRPr="0099599B">
        <w:rPr>
          <w:bCs w:val="0"/>
        </w:rPr>
        <w:t xml:space="preserve"> </w:t>
      </w:r>
      <w:ins w:id="630" w:author="Gordon McNab (BRT-UK)" w:date="2022-07-20T16:43:00Z">
        <w:r w:rsidR="007403F0">
          <w:rPr>
            <w:bCs w:val="0"/>
          </w:rPr>
          <w:t xml:space="preserve">Hardware Abstraction Layer which handles all the </w:t>
        </w:r>
      </w:ins>
      <w:ins w:id="631" w:author="Gordon McNab (BRT-UK)" w:date="2022-07-20T16:44:00Z">
        <w:r w:rsidR="007403F0">
          <w:rPr>
            <w:bCs w:val="0"/>
          </w:rPr>
          <w:t>platform-specific calls from the application.</w:t>
        </w:r>
      </w:ins>
      <w:del w:id="632" w:author="Gordon McNab (BRT-UK)" w:date="2022-07-20T16:37:00Z">
        <w:r w:rsidRPr="0099599B" w:rsidDel="0099599B">
          <w:rPr>
            <w:bCs w:val="0"/>
          </w:rPr>
          <w:delText xml:space="preserve"> </w:delText>
        </w:r>
      </w:del>
      <w:del w:id="633" w:author="Gordon McNab (BRT-UK)" w:date="2022-07-20T16:43:00Z">
        <w:r w:rsidDel="007403F0">
          <w:delText>Initialize the target</w:delText>
        </w:r>
      </w:del>
      <w:del w:id="634" w:author="Gordon McNab (BRT-UK)" w:date="2022-07-20T13:48:00Z">
        <w:r w:rsidDel="009F3CC7">
          <w:delText>ing</w:delText>
        </w:r>
      </w:del>
      <w:del w:id="635" w:author="Gordon McNab (BRT-UK)" w:date="2022-07-20T16:43:00Z">
        <w:r w:rsidDel="007403F0">
          <w:delText xml:space="preserve"> MCU platform and re-implement the transport</w:delText>
        </w:r>
      </w:del>
      <w:del w:id="636" w:author="Gordon McNab (BRT-UK)" w:date="2022-07-20T13:48:00Z">
        <w:r w:rsidDel="009F3CC7">
          <w:delText>ation</w:delText>
        </w:r>
      </w:del>
      <w:del w:id="637" w:author="Gordon McNab (BRT-UK)" w:date="2022-07-20T16:43:00Z">
        <w:r w:rsidDel="007403F0">
          <w:delText xml:space="preserve"> layer API for </w:delText>
        </w:r>
        <w:r w:rsidR="00DA7205" w:rsidDel="007403F0">
          <w:delText xml:space="preserve">the </w:delText>
        </w:r>
        <w:r w:rsidDel="007403F0">
          <w:delText>EVE chip interface.</w:delText>
        </w:r>
      </w:del>
      <w:del w:id="638" w:author="Gordon McNab (BRT-UK)" w:date="2022-07-20T13:49:00Z">
        <w:r w:rsidR="00A70289" w:rsidDel="009F3CC7">
          <w:delText xml:space="preserve"> </w:delText>
        </w:r>
      </w:del>
      <w:del w:id="639" w:author="Gordon McNab (BRT-UK)" w:date="2022-07-20T13:48:00Z">
        <w:r w:rsidR="00A70289" w:rsidDel="009F3CC7">
          <w:delText xml:space="preserve">  </w:delText>
        </w:r>
      </w:del>
      <w:del w:id="640" w:author="Gordon McNab (BRT-UK)" w:date="2022-07-20T16:43:00Z">
        <w:r w:rsidR="00A70289" w:rsidDel="007403F0">
          <w:delText xml:space="preserve">This folder </w:delText>
        </w:r>
        <w:r w:rsidR="00AC0835" w:rsidDel="007403F0">
          <w:delText>must</w:delText>
        </w:r>
        <w:r w:rsidR="00A70289" w:rsidDel="007403F0">
          <w:delText xml:space="preserve"> be modified manually by comparing the reference project. </w:delText>
        </w:r>
      </w:del>
    </w:p>
    <w:p w14:paraId="4ACC18E6" w14:textId="77777777" w:rsidR="00A57FA4" w:rsidRDefault="00A57FA4" w:rsidP="009F3CC7">
      <w:pPr>
        <w:pStyle w:val="ListParagraph"/>
        <w:numPr>
          <w:ilvl w:val="0"/>
          <w:numId w:val="21"/>
        </w:numPr>
        <w:pPrChange w:id="641" w:author="Gordon McNab (BRT-UK)" w:date="2022-07-20T13:49:00Z">
          <w:pPr>
            <w:pStyle w:val="ListParagraph"/>
            <w:jc w:val="both"/>
          </w:pPr>
        </w:pPrChange>
      </w:pPr>
    </w:p>
    <w:p w14:paraId="12E4141D" w14:textId="2CF095D9" w:rsidR="00A57FA4" w:rsidDel="009F3CC7" w:rsidRDefault="00961F0A" w:rsidP="00F035F2">
      <w:pPr>
        <w:pStyle w:val="ListParagraph"/>
        <w:numPr>
          <w:ilvl w:val="0"/>
          <w:numId w:val="21"/>
        </w:numPr>
        <w:jc w:val="both"/>
        <w:rPr>
          <w:del w:id="642" w:author="Gordon McNab (BRT-UK)" w:date="2022-07-20T13:49:00Z"/>
        </w:rPr>
      </w:pPr>
      <w:r w:rsidRPr="009F3CC7">
        <w:rPr>
          <w:b/>
        </w:rPr>
        <w:t>Project files</w:t>
      </w:r>
      <w:r w:rsidRPr="0099599B">
        <w:rPr>
          <w:bCs w:val="0"/>
          <w:rPrChange w:id="643" w:author="Gordon McNab (BRT-UK)" w:date="2022-07-20T16:37:00Z">
            <w:rPr>
              <w:b/>
            </w:rPr>
          </w:rPrChange>
        </w:rPr>
        <w:t>:</w:t>
      </w:r>
      <w:r>
        <w:t xml:space="preserve"> </w:t>
      </w:r>
      <w:del w:id="644" w:author="Gordon McNab (BRT-UK)" w:date="2022-07-20T16:37:00Z">
        <w:r w:rsidDel="0099599B">
          <w:delText xml:space="preserve"> </w:delText>
        </w:r>
      </w:del>
      <w:r>
        <w:t xml:space="preserve">Configuration and instructions </w:t>
      </w:r>
      <w:r w:rsidR="00DA7205">
        <w:t>for</w:t>
      </w:r>
      <w:r>
        <w:t xml:space="preserve"> building </w:t>
      </w:r>
      <w:r w:rsidR="00DA7205">
        <w:t xml:space="preserve">the </w:t>
      </w:r>
      <w:r>
        <w:t>project. MCU tool chain specific.</w:t>
      </w:r>
      <w:del w:id="645" w:author="Gordon McNab (BRT-UK)" w:date="2022-07-20T13:49:00Z">
        <w:r w:rsidR="00336ECF" w:rsidDel="009F3CC7">
          <w:delText xml:space="preserve">  </w:delText>
        </w:r>
      </w:del>
    </w:p>
    <w:p w14:paraId="41A05411" w14:textId="4173EB03" w:rsidR="00A47F09" w:rsidRDefault="00A47F09" w:rsidP="00EA6319">
      <w:pPr>
        <w:pStyle w:val="ListParagraph"/>
        <w:numPr>
          <w:ilvl w:val="0"/>
          <w:numId w:val="21"/>
        </w:numPr>
        <w:jc w:val="both"/>
        <w:pPrChange w:id="646" w:author="Gordon McNab (BRT-UK)" w:date="2022-07-20T13:49:00Z">
          <w:pPr>
            <w:pStyle w:val="ListParagraph"/>
            <w:jc w:val="both"/>
          </w:pPr>
        </w:pPrChange>
      </w:pPr>
    </w:p>
    <w:p w14:paraId="3A2F85F5" w14:textId="4EA3AFC9" w:rsidR="00A70289" w:rsidDel="009F3CC7" w:rsidRDefault="00961F0A" w:rsidP="0084573F">
      <w:pPr>
        <w:pStyle w:val="ListParagraph"/>
        <w:numPr>
          <w:ilvl w:val="0"/>
          <w:numId w:val="21"/>
        </w:numPr>
        <w:rPr>
          <w:del w:id="647" w:author="Gordon McNab (BRT-UK)" w:date="2022-07-20T13:49:00Z"/>
        </w:rPr>
        <w:pPrChange w:id="648" w:author="Gordon McNab (BRT-UK)" w:date="2022-07-20T13:49:00Z">
          <w:pPr>
            <w:pStyle w:val="ListParagraph"/>
            <w:numPr>
              <w:numId w:val="21"/>
            </w:numPr>
            <w:ind w:hanging="360"/>
            <w:jc w:val="both"/>
          </w:pPr>
        </w:pPrChange>
      </w:pPr>
      <w:r w:rsidRPr="009F3CC7">
        <w:rPr>
          <w:b/>
        </w:rPr>
        <w:t>Link</w:t>
      </w:r>
      <w:r w:rsidR="002F5C35" w:rsidRPr="009F3CC7">
        <w:rPr>
          <w:b/>
        </w:rPr>
        <w:t>er</w:t>
      </w:r>
      <w:r w:rsidRPr="009F3CC7">
        <w:rPr>
          <w:b/>
        </w:rPr>
        <w:t xml:space="preserve"> script</w:t>
      </w:r>
      <w:ins w:id="649" w:author="Gordon McNab (BRT-UK)" w:date="2022-07-20T16:38:00Z">
        <w:r w:rsidR="0099599B" w:rsidRPr="0099599B">
          <w:rPr>
            <w:bCs w:val="0"/>
            <w:rPrChange w:id="650" w:author="Gordon McNab (BRT-UK)" w:date="2022-07-20T16:38:00Z">
              <w:rPr>
                <w:b/>
              </w:rPr>
            </w:rPrChange>
          </w:rPr>
          <w:t>:</w:t>
        </w:r>
      </w:ins>
      <w:del w:id="651" w:author="Gordon McNab (BRT-UK)" w:date="2022-07-20T16:38:00Z">
        <w:r w:rsidRPr="009F3CC7" w:rsidDel="0099599B">
          <w:rPr>
            <w:b/>
          </w:rPr>
          <w:delText>:</w:delText>
        </w:r>
      </w:del>
      <w:r>
        <w:t xml:space="preserve"> </w:t>
      </w:r>
      <w:ins w:id="652" w:author="Gordon McNab (BRT-UK)" w:date="2022-07-26T17:04:00Z">
        <w:r w:rsidR="0071750D">
          <w:t xml:space="preserve">(optional) </w:t>
        </w:r>
      </w:ins>
      <w:r>
        <w:t xml:space="preserve">Instruct </w:t>
      </w:r>
      <w:r w:rsidR="00DA7205">
        <w:t xml:space="preserve">the </w:t>
      </w:r>
      <w:r>
        <w:t xml:space="preserve">linker software to generate </w:t>
      </w:r>
      <w:r w:rsidR="00DA7205">
        <w:t>a</w:t>
      </w:r>
      <w:ins w:id="653" w:author="Gordon McNab (BRT-UK)" w:date="2022-07-26T17:04:00Z">
        <w:r w:rsidR="0071750D">
          <w:t xml:space="preserve"> suitable</w:t>
        </w:r>
      </w:ins>
      <w:del w:id="654" w:author="Gordon McNab (BRT-UK)" w:date="2022-07-26T17:04:00Z">
        <w:r w:rsidR="00DA7205" w:rsidDel="0071750D">
          <w:delText>n</w:delText>
        </w:r>
      </w:del>
      <w:r w:rsidR="00DA7205">
        <w:t xml:space="preserve"> </w:t>
      </w:r>
      <w:r>
        <w:t>MCU platform specific binary.</w:t>
      </w:r>
      <w:del w:id="655" w:author="Gordon McNab (BRT-UK)" w:date="2022-07-20T13:49:00Z">
        <w:r w:rsidDel="009F3CC7">
          <w:delText xml:space="preserve"> </w:delText>
        </w:r>
      </w:del>
    </w:p>
    <w:p w14:paraId="015D62E3" w14:textId="77777777" w:rsidR="002A2C32" w:rsidRDefault="002A2C32" w:rsidP="0084573F">
      <w:pPr>
        <w:pStyle w:val="ListParagraph"/>
        <w:numPr>
          <w:ilvl w:val="0"/>
          <w:numId w:val="21"/>
        </w:numPr>
        <w:pPrChange w:id="656" w:author="Gordon McNab (BRT-UK)" w:date="2022-07-20T13:49:00Z">
          <w:pPr>
            <w:pStyle w:val="ListParagraph"/>
          </w:pPr>
        </w:pPrChange>
      </w:pPr>
    </w:p>
    <w:p w14:paraId="221100EE" w14:textId="003B2E66" w:rsidR="002A2C32" w:rsidDel="0099599B" w:rsidRDefault="002A2C32" w:rsidP="009F3CC7">
      <w:pPr>
        <w:pStyle w:val="ListParagraph"/>
        <w:numPr>
          <w:ilvl w:val="0"/>
          <w:numId w:val="21"/>
        </w:numPr>
        <w:rPr>
          <w:del w:id="657" w:author="Gordon McNab (BRT-UK)" w:date="2022-07-20T13:49:00Z"/>
        </w:rPr>
      </w:pPr>
      <w:del w:id="658" w:author="Gordon McNab (BRT-UK)" w:date="2022-07-21T11:06:00Z">
        <w:r w:rsidRPr="002A2C32" w:rsidDel="003B5D52">
          <w:rPr>
            <w:b/>
            <w:bCs w:val="0"/>
          </w:rPr>
          <w:delText>EvChargePoint_</w:delText>
        </w:r>
      </w:del>
      <w:r w:rsidRPr="002A2C32">
        <w:rPr>
          <w:b/>
          <w:bCs w:val="0"/>
        </w:rPr>
        <w:t>Exported</w:t>
      </w:r>
      <w:ins w:id="659" w:author="Gordon McNab (BRT-UK)" w:date="2022-07-21T11:07:00Z">
        <w:r w:rsidR="003B5D52">
          <w:rPr>
            <w:b/>
            <w:bCs w:val="0"/>
          </w:rPr>
          <w:t xml:space="preserve"> code</w:t>
        </w:r>
      </w:ins>
      <w:r w:rsidRPr="0099599B">
        <w:rPr>
          <w:rPrChange w:id="660" w:author="Gordon McNab (BRT-UK)" w:date="2022-07-20T16:38:00Z">
            <w:rPr>
              <w:b/>
              <w:bCs w:val="0"/>
            </w:rPr>
          </w:rPrChange>
        </w:rPr>
        <w:t xml:space="preserve">: </w:t>
      </w:r>
      <w:r w:rsidR="00184FD6">
        <w:t>Re</w:t>
      </w:r>
      <w:ins w:id="661" w:author="Gordon McNab (BRT-UK)" w:date="2022-07-26T17:04:00Z">
        <w:r w:rsidR="0071750D">
          <w:t>name</w:t>
        </w:r>
      </w:ins>
      <w:del w:id="662" w:author="Gordon McNab (BRT-UK)" w:date="2022-07-26T17:04:00Z">
        <w:r w:rsidR="00184FD6" w:rsidDel="0071750D">
          <w:delText>move</w:delText>
        </w:r>
      </w:del>
      <w:ins w:id="663" w:author="Gordon McNab (BRT-UK)" w:date="2022-07-26T17:04:00Z">
        <w:r w:rsidR="0071750D">
          <w:t xml:space="preserve"> the</w:t>
        </w:r>
      </w:ins>
      <w:del w:id="664" w:author="Gordon McNab (BRT-UK)" w:date="2022-07-26T17:04:00Z">
        <w:r w:rsidR="00184FD6" w:rsidDel="0071750D">
          <w:delText xml:space="preserve"> duplicated</w:delText>
        </w:r>
      </w:del>
      <w:r w:rsidR="00D04A84">
        <w:t xml:space="preserve"> </w:t>
      </w:r>
      <w:r w:rsidR="00D04A84" w:rsidRPr="00A26D82">
        <w:rPr>
          <w:rStyle w:val="codestyleChar"/>
          <w:rPrChange w:id="665" w:author="Gordon McNab (BRT-UK)" w:date="2022-07-25T16:31:00Z">
            <w:rPr/>
          </w:rPrChange>
        </w:rPr>
        <w:t>main()</w:t>
      </w:r>
      <w:r w:rsidR="00D04A84">
        <w:t xml:space="preserve"> function because </w:t>
      </w:r>
      <w:ins w:id="666" w:author="Gordon McNab (BRT-UK)" w:date="2022-07-20T16:38:00Z">
        <w:r w:rsidR="0099599B">
          <w:t>there is already a</w:t>
        </w:r>
      </w:ins>
      <w:ins w:id="667" w:author="Gordon McNab (BRT-UK)" w:date="2022-07-20T16:44:00Z">
        <w:r w:rsidR="007403F0">
          <w:t xml:space="preserve"> </w:t>
        </w:r>
        <w:r w:rsidR="007403F0" w:rsidRPr="00A26D82">
          <w:rPr>
            <w:rStyle w:val="codestyleChar"/>
            <w:rPrChange w:id="668" w:author="Gordon McNab (BRT-UK)" w:date="2022-07-25T16:32:00Z">
              <w:rPr/>
            </w:rPrChange>
          </w:rPr>
          <w:t>main()</w:t>
        </w:r>
      </w:ins>
      <w:ins w:id="669" w:author="Gordon McNab (BRT-UK)" w:date="2022-07-20T16:38:00Z">
        <w:r w:rsidR="0099599B">
          <w:t xml:space="preserve"> function i</w:t>
        </w:r>
      </w:ins>
      <w:del w:id="670" w:author="Gordon McNab (BRT-UK)" w:date="2022-07-20T16:38:00Z">
        <w:r w:rsidR="00D04A84" w:rsidDel="0099599B">
          <w:delText>we only use main() from</w:delText>
        </w:r>
      </w:del>
      <w:ins w:id="671" w:author="Gordon McNab (BRT-UK)" w:date="2022-07-20T16:38:00Z">
        <w:r w:rsidR="0099599B">
          <w:t>n</w:t>
        </w:r>
      </w:ins>
      <w:r w:rsidR="00D04A84">
        <w:t xml:space="preserve"> </w:t>
      </w:r>
      <w:proofErr w:type="spellStart"/>
      <w:r w:rsidR="00D04A84">
        <w:t>FreeRTOS</w:t>
      </w:r>
      <w:proofErr w:type="spellEnd"/>
      <w:r w:rsidR="00D04A84">
        <w:t>.</w:t>
      </w:r>
    </w:p>
    <w:p w14:paraId="375C37B1" w14:textId="77777777" w:rsidR="0099599B" w:rsidRDefault="0099599B" w:rsidP="009F3CC7">
      <w:pPr>
        <w:pStyle w:val="ListParagraph"/>
        <w:numPr>
          <w:ilvl w:val="0"/>
          <w:numId w:val="21"/>
        </w:numPr>
        <w:rPr>
          <w:ins w:id="672" w:author="Gordon McNab (BRT-UK)" w:date="2022-07-20T16:40:00Z"/>
        </w:rPr>
        <w:pPrChange w:id="673" w:author="Gordon McNab (BRT-UK)" w:date="2022-07-20T13:49:00Z">
          <w:pPr>
            <w:pStyle w:val="ListParagraph"/>
            <w:numPr>
              <w:numId w:val="21"/>
            </w:numPr>
            <w:ind w:hanging="360"/>
            <w:jc w:val="both"/>
          </w:pPr>
        </w:pPrChange>
      </w:pPr>
    </w:p>
    <w:p w14:paraId="15C42894" w14:textId="4C2F9CB0" w:rsidR="002A2C32" w:rsidDel="0099599B" w:rsidRDefault="002A2C32" w:rsidP="0071750D">
      <w:pPr>
        <w:pStyle w:val="Heading3"/>
        <w:rPr>
          <w:del w:id="674" w:author="Gordon McNab (BRT-UK)" w:date="2022-07-20T13:49:00Z"/>
        </w:rPr>
        <w:pPrChange w:id="675" w:author="Gordon McNab (BRT-UK)" w:date="2022-07-27T13:00:00Z">
          <w:pPr/>
        </w:pPrChange>
      </w:pPr>
      <w:bookmarkStart w:id="676" w:name="_Toc109815180"/>
      <w:bookmarkStart w:id="677" w:name="_Toc109815951"/>
      <w:bookmarkEnd w:id="676"/>
      <w:bookmarkEnd w:id="677"/>
    </w:p>
    <w:p w14:paraId="599AF01E" w14:textId="7AAD2534" w:rsidR="0099599B" w:rsidRDefault="0099599B" w:rsidP="0071750D">
      <w:pPr>
        <w:pStyle w:val="Heading3"/>
        <w:rPr>
          <w:ins w:id="678" w:author="Gordon McNab (BRT-UK)" w:date="2022-07-20T16:40:00Z"/>
        </w:rPr>
        <w:pPrChange w:id="679" w:author="Gordon McNab (BRT-UK)" w:date="2022-07-27T13:00:00Z">
          <w:pPr/>
        </w:pPrChange>
      </w:pPr>
      <w:bookmarkStart w:id="680" w:name="_Toc109815952"/>
      <w:ins w:id="681" w:author="Gordon McNab (BRT-UK)" w:date="2022-07-20T16:40:00Z">
        <w:r>
          <w:t>HAL</w:t>
        </w:r>
        <w:bookmarkEnd w:id="680"/>
      </w:ins>
    </w:p>
    <w:p w14:paraId="46CEAEEC" w14:textId="0C619075" w:rsidR="00A70289" w:rsidDel="0071750D" w:rsidRDefault="007403F0" w:rsidP="0071750D">
      <w:pPr>
        <w:rPr>
          <w:del w:id="682" w:author="Gordon McNab (BRT-UK)" w:date="2022-07-20T13:49:00Z"/>
        </w:rPr>
      </w:pPr>
      <w:ins w:id="683" w:author="Gordon McNab (BRT-UK)" w:date="2022-07-20T16:44:00Z">
        <w:r>
          <w:t xml:space="preserve">The modifications to the HAL </w:t>
        </w:r>
      </w:ins>
      <w:ins w:id="684" w:author="Gordon McNab (BRT-UK)" w:date="2022-07-20T17:15:00Z">
        <w:r w:rsidR="00310A93">
          <w:t>are needed to</w:t>
        </w:r>
      </w:ins>
      <w:ins w:id="685" w:author="Gordon McNab (BRT-UK)" w:date="2022-07-20T16:44:00Z">
        <w:r>
          <w:t xml:space="preserve"> change</w:t>
        </w:r>
        <w:r>
          <w:t xml:space="preserve"> the target MCU platform and re-implement the transport layer API for the </w:t>
        </w:r>
      </w:ins>
      <w:ins w:id="686" w:author="Gordon McNab (BRT-UK)" w:date="2022-07-20T17:15:00Z">
        <w:r w:rsidR="00310A93">
          <w:t xml:space="preserve">MCU to </w:t>
        </w:r>
      </w:ins>
      <w:ins w:id="687" w:author="Gordon McNab (BRT-UK)" w:date="2022-07-20T16:44:00Z">
        <w:r>
          <w:t>EVE chip interface. This folder must be modified manually by</w:t>
        </w:r>
      </w:ins>
      <w:ins w:id="688" w:author="Gordon McNab (BRT-UK)" w:date="2022-07-20T17:15:00Z">
        <w:r w:rsidR="00310A93">
          <w:t xml:space="preserve"> adding in a modified HAL file to support the </w:t>
        </w:r>
      </w:ins>
      <w:ins w:id="689" w:author="Gordon McNab (BRT-UK)" w:date="2022-07-20T17:16:00Z">
        <w:r w:rsidR="00310A93">
          <w:t>STM32L476 device.</w:t>
        </w:r>
      </w:ins>
      <w:ins w:id="690" w:author="Gordon McNab (BRT-UK)" w:date="2022-07-27T12:04:00Z">
        <w:r w:rsidR="0071750D">
          <w:t xml:space="preserve"> </w:t>
        </w:r>
      </w:ins>
    </w:p>
    <w:p w14:paraId="15EF7FEB" w14:textId="4A268B55" w:rsidR="0071750D" w:rsidRDefault="0071750D" w:rsidP="0071750D">
      <w:pPr>
        <w:rPr>
          <w:ins w:id="691" w:author="Gordon McNab (BRT-UK)" w:date="2022-07-27T12:05:00Z"/>
        </w:rPr>
      </w:pPr>
    </w:p>
    <w:p w14:paraId="43BC1EC9" w14:textId="506B9DD7" w:rsidR="0071750D" w:rsidRPr="0071750D" w:rsidRDefault="0071750D" w:rsidP="0071750D">
      <w:pPr>
        <w:pStyle w:val="Heading3"/>
        <w:rPr>
          <w:ins w:id="692" w:author="Gordon McNab (BRT-UK)" w:date="2022-07-27T12:04:00Z"/>
        </w:rPr>
        <w:pPrChange w:id="693" w:author="Gordon McNab (BRT-UK)" w:date="2022-07-27T13:00:00Z">
          <w:pPr/>
        </w:pPrChange>
      </w:pPr>
      <w:bookmarkStart w:id="694" w:name="_Toc109815953"/>
      <w:ins w:id="695" w:author="Gordon McNab (BRT-UK)" w:date="2022-07-27T12:05:00Z">
        <w:r>
          <w:t>Project Files</w:t>
        </w:r>
      </w:ins>
      <w:bookmarkEnd w:id="694"/>
    </w:p>
    <w:p w14:paraId="36277052" w14:textId="24DFA47D" w:rsidR="00310A93" w:rsidRDefault="00310A93" w:rsidP="0071750D">
      <w:pPr>
        <w:rPr>
          <w:ins w:id="696" w:author="Gordon McNab (BRT-UK)" w:date="2022-07-21T11:02:00Z"/>
          <w:lang w:val="en-GB" w:eastAsia="en-GB"/>
        </w:rPr>
      </w:pPr>
      <w:ins w:id="697" w:author="Gordon McNab (BRT-UK)" w:date="2022-07-20T17:17:00Z">
        <w:r w:rsidRPr="0071750D">
          <w:rPr>
            <w:rPrChange w:id="698" w:author="Gordon McNab (BRT-UK)" w:date="2022-07-27T11:53:00Z">
              <w:rPr>
                <w:lang w:val="en-GB" w:eastAsia="en-GB"/>
              </w:rPr>
            </w:rPrChange>
          </w:rPr>
          <w:t xml:space="preserve">The development environment for the target MCU has to be modified to </w:t>
        </w:r>
      </w:ins>
      <w:ins w:id="699" w:author="Gordon McNab (BRT-UK)" w:date="2022-07-21T11:00:00Z">
        <w:r w:rsidR="00FD51DC" w:rsidRPr="0071750D">
          <w:rPr>
            <w:rPrChange w:id="700" w:author="Gordon McNab (BRT-UK)" w:date="2022-07-27T11:53:00Z">
              <w:rPr>
                <w:lang w:val="en-GB" w:eastAsia="en-GB"/>
              </w:rPr>
            </w:rPrChange>
          </w:rPr>
          <w:t xml:space="preserve">include both the required files for the target MCU and the </w:t>
        </w:r>
      </w:ins>
      <w:ins w:id="701" w:author="Gordon McNab (BRT-UK)" w:date="2022-07-21T11:01:00Z">
        <w:r w:rsidR="00FD51DC" w:rsidRPr="0071750D">
          <w:rPr>
            <w:rPrChange w:id="702" w:author="Gordon McNab (BRT-UK)" w:date="2022-07-27T11:53:00Z">
              <w:rPr>
                <w:lang w:val="en-GB" w:eastAsia="en-GB"/>
              </w:rPr>
            </w:rPrChange>
          </w:rPr>
          <w:t xml:space="preserve">ESD </w:t>
        </w:r>
      </w:ins>
      <w:ins w:id="703" w:author="Gordon McNab (BRT-UK)" w:date="2022-07-21T11:00:00Z">
        <w:r w:rsidR="00FD51DC" w:rsidRPr="0071750D">
          <w:rPr>
            <w:rPrChange w:id="704" w:author="Gordon McNab (BRT-UK)" w:date="2022-07-27T11:53:00Z">
              <w:rPr>
                <w:lang w:val="en-GB" w:eastAsia="en-GB"/>
              </w:rPr>
            </w:rPrChange>
          </w:rPr>
          <w:t xml:space="preserve">source code. Certain macros will be defined in the project files to </w:t>
        </w:r>
      </w:ins>
      <w:ins w:id="705" w:author="Gordon McNab (BRT-UK)" w:date="2022-07-21T11:01:00Z">
        <w:r w:rsidR="00FD51DC" w:rsidRPr="0071750D">
          <w:rPr>
            <w:rPrChange w:id="706" w:author="Gordon McNab (BRT-UK)" w:date="2022-07-27T11:53:00Z">
              <w:rPr>
                <w:lang w:val="en-GB" w:eastAsia="en-GB"/>
              </w:rPr>
            </w:rPrChange>
          </w:rPr>
          <w:t xml:space="preserve">enable features in the ESD source code. The project files can be configuration options in an Integrated Development Environment (IDE) or a traditional </w:t>
        </w:r>
        <w:proofErr w:type="spellStart"/>
        <w:r w:rsidR="00FD51DC" w:rsidRPr="0071750D">
          <w:rPr>
            <w:rPrChange w:id="707" w:author="Gordon McNab (BRT-UK)" w:date="2022-07-27T11:53:00Z">
              <w:rPr>
                <w:lang w:val="en-GB" w:eastAsia="en-GB"/>
              </w:rPr>
            </w:rPrChange>
          </w:rPr>
          <w:t>mak</w:t>
        </w:r>
        <w:r w:rsidR="00FD51DC">
          <w:rPr>
            <w:lang w:val="en-GB" w:eastAsia="en-GB"/>
          </w:rPr>
          <w:t>efile</w:t>
        </w:r>
        <w:proofErr w:type="spellEnd"/>
        <w:r w:rsidR="00FD51DC">
          <w:rPr>
            <w:lang w:val="en-GB" w:eastAsia="en-GB"/>
          </w:rPr>
          <w:t>.</w:t>
        </w:r>
      </w:ins>
    </w:p>
    <w:p w14:paraId="32B60942" w14:textId="4233938A" w:rsidR="00FD51DC" w:rsidRDefault="00FD51DC" w:rsidP="0071750D">
      <w:pPr>
        <w:pStyle w:val="Heading3"/>
        <w:rPr>
          <w:ins w:id="708" w:author="Gordon McNab (BRT-UK)" w:date="2022-07-21T11:02:00Z"/>
        </w:rPr>
        <w:pPrChange w:id="709" w:author="Gordon McNab (BRT-UK)" w:date="2022-07-27T13:00:00Z">
          <w:pPr/>
        </w:pPrChange>
      </w:pPr>
      <w:bookmarkStart w:id="710" w:name="_Toc109815954"/>
      <w:ins w:id="711" w:author="Gordon McNab (BRT-UK)" w:date="2022-07-21T11:02:00Z">
        <w:r>
          <w:t>Linker Script</w:t>
        </w:r>
        <w:bookmarkEnd w:id="710"/>
      </w:ins>
    </w:p>
    <w:p w14:paraId="597D97C0" w14:textId="082C3335" w:rsidR="00FD51DC" w:rsidRDefault="00FD51DC" w:rsidP="0071750D">
      <w:pPr>
        <w:rPr>
          <w:ins w:id="712" w:author="Gordon McNab (BRT-UK)" w:date="2022-07-21T11:06:00Z"/>
          <w:lang w:val="en-GB" w:eastAsia="en-GB"/>
        </w:rPr>
      </w:pPr>
      <w:ins w:id="713" w:author="Gordon McNab (BRT-UK)" w:date="2022-07-21T11:02:00Z">
        <w:r>
          <w:rPr>
            <w:lang w:val="en-GB" w:eastAsia="en-GB"/>
          </w:rPr>
          <w:t xml:space="preserve">The linker script is an optional </w:t>
        </w:r>
      </w:ins>
      <w:ins w:id="714" w:author="Gordon McNab (BRT-UK)" w:date="2022-07-21T11:05:00Z">
        <w:r>
          <w:rPr>
            <w:lang w:val="en-GB" w:eastAsia="en-GB"/>
          </w:rPr>
          <w:t xml:space="preserve">component </w:t>
        </w:r>
      </w:ins>
      <w:ins w:id="715" w:author="Gordon McNab (BRT-UK)" w:date="2022-07-21T11:06:00Z">
        <w:r w:rsidR="003B5D52">
          <w:rPr>
            <w:lang w:val="en-GB" w:eastAsia="en-GB"/>
          </w:rPr>
          <w:t xml:space="preserve">of the target MCU development environment. </w:t>
        </w:r>
      </w:ins>
      <w:ins w:id="716" w:author="Gordon McNab (BRT-UK)" w:date="2022-07-26T17:09:00Z">
        <w:r w:rsidR="0071750D">
          <w:rPr>
            <w:lang w:val="en-GB" w:eastAsia="en-GB"/>
          </w:rPr>
          <w:t>Depending on the MCU platform, it</w:t>
        </w:r>
      </w:ins>
      <w:ins w:id="717" w:author="Gordon McNab (BRT-UK)" w:date="2022-07-21T11:06:00Z">
        <w:r w:rsidR="003B5D52">
          <w:rPr>
            <w:lang w:val="en-GB" w:eastAsia="en-GB"/>
          </w:rPr>
          <w:t xml:space="preserve"> may be necessary to include or alter this script to produce working code.</w:t>
        </w:r>
      </w:ins>
    </w:p>
    <w:p w14:paraId="5F968819" w14:textId="6220DB96" w:rsidR="003B5D52" w:rsidRDefault="003B5D52" w:rsidP="0071750D">
      <w:pPr>
        <w:pStyle w:val="Heading3"/>
        <w:rPr>
          <w:ins w:id="718" w:author="Gordon McNab (BRT-UK)" w:date="2022-07-21T11:06:00Z"/>
        </w:rPr>
        <w:pPrChange w:id="719" w:author="Gordon McNab (BRT-UK)" w:date="2022-07-27T13:00:00Z">
          <w:pPr/>
        </w:pPrChange>
      </w:pPr>
      <w:bookmarkStart w:id="720" w:name="_Toc109815955"/>
      <w:ins w:id="721" w:author="Gordon McNab (BRT-UK)" w:date="2022-07-21T11:06:00Z">
        <w:r>
          <w:t>Exported Code</w:t>
        </w:r>
        <w:bookmarkEnd w:id="720"/>
      </w:ins>
    </w:p>
    <w:p w14:paraId="7F2C50B3" w14:textId="68E65D25" w:rsidR="003B5D52" w:rsidRPr="00310A93" w:rsidRDefault="003B5D52" w:rsidP="0071750D">
      <w:pPr>
        <w:rPr>
          <w:ins w:id="722" w:author="Gordon McNab (BRT-UK)" w:date="2022-07-20T17:16:00Z"/>
          <w:lang w:val="en-GB" w:eastAsia="en-GB"/>
          <w:rPrChange w:id="723" w:author="Gordon McNab (BRT-UK)" w:date="2022-07-20T17:17:00Z">
            <w:rPr>
              <w:ins w:id="724" w:author="Gordon McNab (BRT-UK)" w:date="2022-07-20T17:16:00Z"/>
            </w:rPr>
          </w:rPrChange>
        </w:rPr>
      </w:pPr>
      <w:ins w:id="725" w:author="Gordon McNab (BRT-UK)" w:date="2022-07-21T11:06:00Z">
        <w:r>
          <w:rPr>
            <w:lang w:val="en-GB" w:eastAsia="en-GB"/>
          </w:rPr>
          <w:t xml:space="preserve">There </w:t>
        </w:r>
      </w:ins>
      <w:ins w:id="726" w:author="Gordon McNab (BRT-UK)" w:date="2022-07-26T17:09:00Z">
        <w:r w:rsidR="0071750D">
          <w:rPr>
            <w:lang w:val="en-GB" w:eastAsia="en-GB"/>
          </w:rPr>
          <w:t xml:space="preserve">is only one </w:t>
        </w:r>
      </w:ins>
      <w:ins w:id="727" w:author="Gordon McNab (BRT-UK)" w:date="2022-07-21T11:07:00Z">
        <w:r>
          <w:rPr>
            <w:lang w:val="en-GB" w:eastAsia="en-GB"/>
          </w:rPr>
          <w:t xml:space="preserve">change to the ESD source code </w:t>
        </w:r>
      </w:ins>
      <w:ins w:id="728" w:author="Gordon McNab (BRT-UK)" w:date="2022-07-26T17:09:00Z">
        <w:r w:rsidR="0071750D">
          <w:rPr>
            <w:lang w:val="en-GB" w:eastAsia="en-GB"/>
          </w:rPr>
          <w:t xml:space="preserve">is </w:t>
        </w:r>
      </w:ins>
      <w:ins w:id="729" w:author="Gordon McNab (BRT-UK)" w:date="2022-07-21T11:07:00Z">
        <w:r>
          <w:rPr>
            <w:lang w:val="en-GB" w:eastAsia="en-GB"/>
          </w:rPr>
          <w:t>needed</w:t>
        </w:r>
      </w:ins>
      <w:ins w:id="730" w:author="Gordon McNab (BRT-UK)" w:date="2022-07-21T11:24:00Z">
        <w:r w:rsidR="00552187">
          <w:rPr>
            <w:lang w:val="en-GB" w:eastAsia="en-GB"/>
          </w:rPr>
          <w:t xml:space="preserve">. The change is to accommodate the </w:t>
        </w:r>
        <w:proofErr w:type="spellStart"/>
        <w:r w:rsidR="00552187">
          <w:rPr>
            <w:lang w:val="en-GB" w:eastAsia="en-GB"/>
          </w:rPr>
          <w:t>FreeRTOS</w:t>
        </w:r>
        <w:proofErr w:type="spellEnd"/>
        <w:r w:rsidR="00552187">
          <w:rPr>
            <w:lang w:val="en-GB" w:eastAsia="en-GB"/>
          </w:rPr>
          <w:t xml:space="preserve"> operating s</w:t>
        </w:r>
      </w:ins>
      <w:ins w:id="731" w:author="Gordon McNab (BRT-UK)" w:date="2022-07-21T11:25:00Z">
        <w:r w:rsidR="00552187">
          <w:rPr>
            <w:lang w:val="en-GB" w:eastAsia="en-GB"/>
          </w:rPr>
          <w:t xml:space="preserve">ystem within the exported code. The </w:t>
        </w:r>
        <w:r w:rsidR="00552187" w:rsidRPr="00A26D82">
          <w:rPr>
            <w:rStyle w:val="codestyleChar"/>
            <w:rPrChange w:id="732" w:author="Gordon McNab (BRT-UK)" w:date="2022-07-25T16:32:00Z">
              <w:rPr>
                <w:lang w:val="en-GB" w:eastAsia="en-GB"/>
              </w:rPr>
            </w:rPrChange>
          </w:rPr>
          <w:t>main()</w:t>
        </w:r>
        <w:r w:rsidR="00552187">
          <w:rPr>
            <w:lang w:val="en-GB" w:eastAsia="en-GB"/>
          </w:rPr>
          <w:t xml:space="preserve"> function in the exported code is renamed and the new function called from a function in the </w:t>
        </w:r>
        <w:proofErr w:type="spellStart"/>
        <w:r w:rsidR="00552187">
          <w:rPr>
            <w:lang w:val="en-GB" w:eastAsia="en-GB"/>
          </w:rPr>
          <w:t>FreeRTOS</w:t>
        </w:r>
        <w:proofErr w:type="spellEnd"/>
        <w:r w:rsidR="00552187">
          <w:rPr>
            <w:lang w:val="en-GB" w:eastAsia="en-GB"/>
          </w:rPr>
          <w:t xml:space="preserve"> system.</w:t>
        </w:r>
      </w:ins>
      <w:ins w:id="733" w:author="Gordon McNab (BRT-UK)" w:date="2022-07-21T11:26:00Z">
        <w:r w:rsidR="00552187">
          <w:rPr>
            <w:lang w:val="en-GB" w:eastAsia="en-GB"/>
          </w:rPr>
          <w:t xml:space="preserve"> There are several smaller configuration changes required to successfully build the code.</w:t>
        </w:r>
      </w:ins>
    </w:p>
    <w:p w14:paraId="5B181AF2" w14:textId="489EB1BE" w:rsidR="00A70289" w:rsidRPr="00AA0AD9" w:rsidDel="0071750D" w:rsidRDefault="00A70289" w:rsidP="0099599B">
      <w:pPr>
        <w:rPr>
          <w:del w:id="734" w:author="Gordon McNab (BRT-UK)" w:date="2022-07-27T11:53:00Z"/>
        </w:rPr>
      </w:pPr>
      <w:bookmarkStart w:id="735" w:name="_Toc109815956"/>
      <w:bookmarkEnd w:id="735"/>
    </w:p>
    <w:p w14:paraId="2076DAEF" w14:textId="619D6205" w:rsidR="007D7D42" w:rsidRDefault="00E6039C" w:rsidP="00B35ABA">
      <w:pPr>
        <w:pStyle w:val="Heading1"/>
        <w:jc w:val="both"/>
      </w:pPr>
      <w:bookmarkStart w:id="736" w:name="_Toc109815957"/>
      <w:r>
        <w:lastRenderedPageBreak/>
        <w:t>Example</w:t>
      </w:r>
      <w:bookmarkEnd w:id="736"/>
    </w:p>
    <w:p w14:paraId="33906A12" w14:textId="13A9A785" w:rsidR="00E6039C" w:rsidDel="0071750D" w:rsidRDefault="00E24171" w:rsidP="0012029F">
      <w:pPr>
        <w:rPr>
          <w:del w:id="737" w:author="Gordon McNab (BRT-UK)" w:date="2022-07-26T17:17:00Z"/>
          <w:lang w:val="en-GB" w:eastAsia="en-GB"/>
        </w:rPr>
        <w:pPrChange w:id="738" w:author="Gordon McNab (BRT-UK)" w:date="2022-07-20T12:13:00Z">
          <w:pPr>
            <w:jc w:val="both"/>
          </w:pPr>
        </w:pPrChange>
      </w:pPr>
      <w:r>
        <w:rPr>
          <w:lang w:val="en-GB" w:eastAsia="en-GB"/>
        </w:rPr>
        <w:t>T</w:t>
      </w:r>
      <w:r w:rsidR="00961F0A">
        <w:rPr>
          <w:lang w:val="en-GB" w:eastAsia="en-GB"/>
        </w:rPr>
        <w:t xml:space="preserve">his example </w:t>
      </w:r>
      <w:r w:rsidR="00A57FA4">
        <w:rPr>
          <w:lang w:val="en-GB" w:eastAsia="en-GB"/>
        </w:rPr>
        <w:t xml:space="preserve">illustrates </w:t>
      </w:r>
      <w:r w:rsidR="00961F0A">
        <w:rPr>
          <w:lang w:val="en-GB" w:eastAsia="en-GB"/>
        </w:rPr>
        <w:t xml:space="preserve">how to </w:t>
      </w:r>
      <w:ins w:id="739" w:author="Gordon McNab (BRT-UK)" w:date="2022-07-26T17:16:00Z">
        <w:r w:rsidR="0071750D">
          <w:rPr>
            <w:lang w:val="en-GB" w:eastAsia="en-GB"/>
          </w:rPr>
          <w:t xml:space="preserve">successfully </w:t>
        </w:r>
      </w:ins>
      <w:del w:id="740" w:author="Gordon McNab (BRT-UK)" w:date="2022-07-26T17:16:00Z">
        <w:r w:rsidR="00961F0A" w:rsidDel="0071750D">
          <w:rPr>
            <w:lang w:val="en-GB" w:eastAsia="en-GB"/>
          </w:rPr>
          <w:delText xml:space="preserve">accomplish </w:delText>
        </w:r>
        <w:r w:rsidDel="0071750D">
          <w:rPr>
            <w:lang w:val="en-GB" w:eastAsia="en-GB"/>
          </w:rPr>
          <w:delText>the</w:delText>
        </w:r>
        <w:r w:rsidR="00961F0A" w:rsidDel="0071750D">
          <w:rPr>
            <w:lang w:val="en-GB" w:eastAsia="en-GB"/>
          </w:rPr>
          <w:delText xml:space="preserve"> </w:delText>
        </w:r>
      </w:del>
      <w:r w:rsidR="00961F0A">
        <w:rPr>
          <w:lang w:val="en-GB" w:eastAsia="en-GB"/>
        </w:rPr>
        <w:t>port</w:t>
      </w:r>
      <w:del w:id="741" w:author="Gordon McNab (BRT-UK)" w:date="2022-07-26T17:16:00Z">
        <w:r w:rsidR="00961F0A" w:rsidDel="0071750D">
          <w:rPr>
            <w:lang w:val="en-GB" w:eastAsia="en-GB"/>
          </w:rPr>
          <w:delText xml:space="preserve">ing </w:delText>
        </w:r>
      </w:del>
      <w:ins w:id="742" w:author="Gordon McNab (BRT-UK)" w:date="2022-07-26T17:16:00Z">
        <w:r w:rsidR="0071750D">
          <w:rPr>
            <w:lang w:val="en-GB" w:eastAsia="en-GB"/>
          </w:rPr>
          <w:t xml:space="preserve"> an exported project</w:t>
        </w:r>
      </w:ins>
      <w:ins w:id="743" w:author="Gordon McNab (BRT-UK)" w:date="2022-07-26T17:17:00Z">
        <w:r w:rsidR="0071750D">
          <w:rPr>
            <w:lang w:val="en-GB" w:eastAsia="en-GB"/>
          </w:rPr>
          <w:t xml:space="preserve"> to a new MCU</w:t>
        </w:r>
      </w:ins>
      <w:del w:id="744" w:author="Gordon McNab (BRT-UK)" w:date="2022-07-26T17:17:00Z">
        <w:r w:rsidR="00961F0A" w:rsidDel="0071750D">
          <w:rPr>
            <w:lang w:val="en-GB" w:eastAsia="en-GB"/>
          </w:rPr>
          <w:delText xml:space="preserve">activity, </w:delText>
        </w:r>
        <w:r w:rsidR="00A57FA4" w:rsidDel="0071750D">
          <w:rPr>
            <w:lang w:val="en-GB" w:eastAsia="en-GB"/>
          </w:rPr>
          <w:delText xml:space="preserve">concurring to the above stated </w:delText>
        </w:r>
        <w:r w:rsidR="00961F0A" w:rsidDel="0071750D">
          <w:rPr>
            <w:lang w:val="en-GB" w:eastAsia="en-GB"/>
          </w:rPr>
          <w:delText>principle</w:delText>
        </w:r>
        <w:r w:rsidR="00A57FA4" w:rsidDel="0071750D">
          <w:rPr>
            <w:lang w:val="en-GB" w:eastAsia="en-GB"/>
          </w:rPr>
          <w:delText>s</w:delText>
        </w:r>
        <w:r w:rsidR="00961F0A" w:rsidDel="0071750D">
          <w:rPr>
            <w:lang w:val="en-GB" w:eastAsia="en-GB"/>
          </w:rPr>
          <w:delText>.</w:delText>
        </w:r>
      </w:del>
      <w:ins w:id="745" w:author="Gordon McNab (BRT-UK)" w:date="2022-07-26T17:17:00Z">
        <w:r w:rsidR="0071750D">
          <w:rPr>
            <w:lang w:val="en-GB" w:eastAsia="en-GB"/>
          </w:rPr>
          <w:t xml:space="preserve">. </w:t>
        </w:r>
      </w:ins>
      <w:del w:id="746" w:author="Gordon McNab (BRT-UK)" w:date="2022-07-26T17:17:00Z">
        <w:r w:rsidR="00961F0A" w:rsidDel="0071750D">
          <w:rPr>
            <w:lang w:val="en-GB" w:eastAsia="en-GB"/>
          </w:rPr>
          <w:delText xml:space="preserve"> </w:delText>
        </w:r>
      </w:del>
    </w:p>
    <w:p w14:paraId="0E06F7DB" w14:textId="230CA26D" w:rsidR="00961F0A" w:rsidRDefault="00413FF7" w:rsidP="0012029F">
      <w:pPr>
        <w:rPr>
          <w:lang w:val="en-GB" w:eastAsia="en-GB"/>
        </w:rPr>
        <w:pPrChange w:id="747" w:author="Gordon McNab (BRT-UK)" w:date="2022-07-20T12:13:00Z">
          <w:pPr>
            <w:jc w:val="both"/>
          </w:pPr>
        </w:pPrChange>
      </w:pPr>
      <w:r>
        <w:rPr>
          <w:lang w:val="en-GB" w:eastAsia="en-GB"/>
        </w:rPr>
        <w:t>The s</w:t>
      </w:r>
      <w:r w:rsidR="00961F0A">
        <w:rPr>
          <w:lang w:val="en-GB" w:eastAsia="en-GB"/>
        </w:rPr>
        <w:t>elected target MCU platform is</w:t>
      </w:r>
      <w:r>
        <w:rPr>
          <w:lang w:val="en-GB" w:eastAsia="en-GB"/>
        </w:rPr>
        <w:t xml:space="preserve"> an</w:t>
      </w:r>
      <w:r w:rsidR="00961F0A">
        <w:rPr>
          <w:lang w:val="en-GB" w:eastAsia="en-GB"/>
        </w:rPr>
        <w:t xml:space="preserve"> </w:t>
      </w:r>
      <w:r w:rsidR="00A10579">
        <w:fldChar w:fldCharType="begin"/>
      </w:r>
      <w:r w:rsidR="00A10579">
        <w:instrText xml:space="preserve"> HYPERLINK "http://www.st.com/en/evaluation-tools/32l476gdiscovery.html" </w:instrText>
      </w:r>
      <w:r w:rsidR="00A10579">
        <w:fldChar w:fldCharType="separate"/>
      </w:r>
      <w:r w:rsidR="00961F0A" w:rsidRPr="00961F0A">
        <w:rPr>
          <w:rStyle w:val="Hyperlink"/>
          <w:lang w:val="en-GB" w:eastAsia="en-GB"/>
        </w:rPr>
        <w:t>STM32L476 Discovery board</w:t>
      </w:r>
      <w:r w:rsidR="00A10579">
        <w:rPr>
          <w:rStyle w:val="Hyperlink"/>
          <w:lang w:val="en-GB" w:eastAsia="en-GB"/>
        </w:rPr>
        <w:fldChar w:fldCharType="end"/>
      </w:r>
      <w:ins w:id="748" w:author="Gordon McNab (BRT-UK)" w:date="2022-07-21T15:22:00Z">
        <w:r w:rsidR="00BF2C7A">
          <w:rPr>
            <w:lang w:val="en-GB" w:eastAsia="en-GB"/>
          </w:rPr>
          <w:t xml:space="preserve"> (</w:t>
        </w:r>
        <w:r w:rsidR="00BF2C7A">
          <w:rPr>
            <w:lang w:val="en-GB" w:eastAsia="en-GB"/>
          </w:rPr>
          <w:fldChar w:fldCharType="begin"/>
        </w:r>
        <w:r w:rsidR="00BF2C7A">
          <w:rPr>
            <w:lang w:val="en-GB" w:eastAsia="en-GB"/>
          </w:rPr>
          <w:instrText xml:space="preserve"> REF _Ref109309386 \h </w:instrText>
        </w:r>
        <w:r w:rsidR="00BF2C7A">
          <w:rPr>
            <w:lang w:val="en-GB" w:eastAsia="en-GB"/>
          </w:rPr>
        </w:r>
      </w:ins>
      <w:r w:rsidR="00BF2C7A">
        <w:rPr>
          <w:lang w:val="en-GB" w:eastAsia="en-GB"/>
        </w:rPr>
        <w:fldChar w:fldCharType="separate"/>
      </w:r>
      <w:ins w:id="749" w:author="Gordon McNab (BRT-UK)" w:date="2022-07-21T15:22:00Z">
        <w:r w:rsidR="00BF2C7A">
          <w:t xml:space="preserve">Figure </w:t>
        </w:r>
        <w:r w:rsidR="00BF2C7A">
          <w:rPr>
            <w:noProof/>
          </w:rPr>
          <w:t>3</w:t>
        </w:r>
        <w:r w:rsidR="00BF2C7A">
          <w:rPr>
            <w:lang w:val="en-GB" w:eastAsia="en-GB"/>
          </w:rPr>
          <w:fldChar w:fldCharType="end"/>
        </w:r>
        <w:r w:rsidR="00BF2C7A">
          <w:rPr>
            <w:lang w:val="en-GB" w:eastAsia="en-GB"/>
          </w:rPr>
          <w:t>).</w:t>
        </w:r>
      </w:ins>
      <w:del w:id="750" w:author="Gordon McNab (BRT-UK)" w:date="2022-07-21T15:22:00Z">
        <w:r w:rsidR="00961F0A" w:rsidDel="00BF2C7A">
          <w:rPr>
            <w:lang w:val="en-GB" w:eastAsia="en-GB"/>
          </w:rPr>
          <w:delText>.</w:delText>
        </w:r>
      </w:del>
      <w:r w:rsidR="00961F0A">
        <w:rPr>
          <w:lang w:val="en-GB" w:eastAsia="en-GB"/>
        </w:rPr>
        <w:t xml:space="preserve"> </w:t>
      </w:r>
      <w:r w:rsidR="00BA06E0">
        <w:rPr>
          <w:lang w:val="en-GB" w:eastAsia="en-GB"/>
        </w:rPr>
        <w:t xml:space="preserve">It </w:t>
      </w:r>
      <w:ins w:id="751" w:author="Gordon McNab (BRT-UK)" w:date="2022-07-26T17:17:00Z">
        <w:r w:rsidR="0071750D">
          <w:rPr>
            <w:lang w:val="en-GB" w:eastAsia="en-GB"/>
          </w:rPr>
          <w:t>is</w:t>
        </w:r>
      </w:ins>
      <w:del w:id="752" w:author="Gordon McNab (BRT-UK)" w:date="2022-07-26T17:17:00Z">
        <w:r w:rsidR="00BA06E0" w:rsidDel="0071750D">
          <w:rPr>
            <w:lang w:val="en-GB" w:eastAsia="en-GB"/>
          </w:rPr>
          <w:delText xml:space="preserve">shall be </w:delText>
        </w:r>
      </w:del>
      <w:ins w:id="753" w:author="Gordon McNab (BRT-UK)" w:date="2022-07-26T17:17:00Z">
        <w:r w:rsidR="0071750D">
          <w:rPr>
            <w:lang w:val="en-GB" w:eastAsia="en-GB"/>
          </w:rPr>
          <w:t xml:space="preserve"> </w:t>
        </w:r>
      </w:ins>
      <w:r w:rsidR="00BA06E0">
        <w:rPr>
          <w:lang w:val="en-GB" w:eastAsia="en-GB"/>
        </w:rPr>
        <w:t xml:space="preserve">connected to </w:t>
      </w:r>
      <w:r>
        <w:rPr>
          <w:lang w:val="en-GB" w:eastAsia="en-GB"/>
        </w:rPr>
        <w:t xml:space="preserve">the development </w:t>
      </w:r>
      <w:r w:rsidR="00BA06E0">
        <w:rPr>
          <w:lang w:val="en-GB" w:eastAsia="en-GB"/>
        </w:rPr>
        <w:t xml:space="preserve">PC </w:t>
      </w:r>
      <w:r>
        <w:rPr>
          <w:lang w:val="en-GB" w:eastAsia="en-GB"/>
        </w:rPr>
        <w:t>via a</w:t>
      </w:r>
      <w:r w:rsidR="00BA06E0">
        <w:rPr>
          <w:lang w:val="en-GB" w:eastAsia="en-GB"/>
        </w:rPr>
        <w:t xml:space="preserve"> USB cable for downloading, debugging and power supply. </w:t>
      </w:r>
    </w:p>
    <w:p w14:paraId="01C5696D" w14:textId="77777777" w:rsidR="00F704A8" w:rsidRDefault="00961F0A" w:rsidP="00F704A8">
      <w:pPr>
        <w:keepNext/>
        <w:jc w:val="center"/>
      </w:pPr>
      <w:r>
        <w:rPr>
          <w:noProof/>
          <w:lang w:val="en-US" w:eastAsia="en-US"/>
        </w:rPr>
        <w:drawing>
          <wp:inline distT="0" distB="0" distL="0" distR="0" wp14:anchorId="4EA247DF" wp14:editId="2B9A1E60">
            <wp:extent cx="2726422" cy="3285464"/>
            <wp:effectExtent l="19050" t="19050" r="17145" b="10795"/>
            <wp:docPr id="19" name="Picture 19" descr="http://www.st.com/content/ccc/fragment/product_related/rpn_information/board_photo/84/d6/26/7c/9a/a1/4c/03/stm32l476g-disco.jpg/files/stm32l476g-disco.jpg/_jcr_content/translations/en.stm32l476g-dis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t.com/content/ccc/fragment/product_related/rpn_information/board_photo/84/d6/26/7c/9a/a1/4c/03/stm32l476g-disco.jpg/files/stm32l476g-disco.jpg/_jcr_content/translations/en.stm32l476g-disc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26616" cy="3285697"/>
                    </a:xfrm>
                    <a:prstGeom prst="rect">
                      <a:avLst/>
                    </a:prstGeom>
                    <a:ln w="6350">
                      <a:solidFill>
                        <a:schemeClr val="tx1"/>
                      </a:solidFill>
                    </a:ln>
                  </pic:spPr>
                </pic:pic>
              </a:graphicData>
            </a:graphic>
          </wp:inline>
        </w:drawing>
      </w:r>
    </w:p>
    <w:p w14:paraId="28191D4C" w14:textId="2779C88F" w:rsidR="00961F0A" w:rsidRDefault="00F704A8" w:rsidP="00F704A8">
      <w:pPr>
        <w:pStyle w:val="Caption"/>
        <w:jc w:val="center"/>
        <w:rPr>
          <w:lang w:val="en-GB" w:eastAsia="en-GB"/>
        </w:rPr>
      </w:pPr>
      <w:bookmarkStart w:id="754" w:name="_Toc58319202"/>
      <w:bookmarkStart w:id="755" w:name="_Ref109309386"/>
      <w:r>
        <w:t xml:space="preserve">Figure </w:t>
      </w:r>
      <w:r w:rsidR="00A10579">
        <w:fldChar w:fldCharType="begin"/>
      </w:r>
      <w:r w:rsidR="00A10579">
        <w:instrText xml:space="preserve"> SEQ Figure \* ARABIC </w:instrText>
      </w:r>
      <w:r w:rsidR="00A10579">
        <w:fldChar w:fldCharType="separate"/>
      </w:r>
      <w:r w:rsidR="00495077">
        <w:rPr>
          <w:noProof/>
        </w:rPr>
        <w:t>3</w:t>
      </w:r>
      <w:r w:rsidR="00A10579">
        <w:rPr>
          <w:noProof/>
        </w:rPr>
        <w:fldChar w:fldCharType="end"/>
      </w:r>
      <w:bookmarkEnd w:id="755"/>
      <w:r>
        <w:t xml:space="preserve"> </w:t>
      </w:r>
      <w:r w:rsidR="007E4451">
        <w:t xml:space="preserve">STM32L4 </w:t>
      </w:r>
      <w:r>
        <w:t>Discovery Board</w:t>
      </w:r>
      <w:bookmarkEnd w:id="754"/>
    </w:p>
    <w:p w14:paraId="4004436F" w14:textId="448B4588" w:rsidR="00961F0A" w:rsidRDefault="00BF2C7A" w:rsidP="0012029F">
      <w:pPr>
        <w:rPr>
          <w:lang w:val="en-GB" w:eastAsia="en-GB"/>
        </w:rPr>
      </w:pPr>
      <w:ins w:id="756" w:author="Gordon McNab (BRT-UK)" w:date="2022-07-21T15:23:00Z">
        <w:r>
          <w:rPr>
            <w:lang w:val="en-GB" w:eastAsia="en-GB"/>
          </w:rPr>
          <w:t xml:space="preserve">In </w:t>
        </w:r>
        <w:r>
          <w:rPr>
            <w:lang w:val="en-GB" w:eastAsia="en-GB"/>
          </w:rPr>
          <w:fldChar w:fldCharType="begin"/>
        </w:r>
        <w:r>
          <w:rPr>
            <w:lang w:val="en-GB" w:eastAsia="en-GB"/>
          </w:rPr>
          <w:instrText xml:space="preserve"> REF _Ref109309408 \h </w:instrText>
        </w:r>
        <w:r>
          <w:rPr>
            <w:lang w:val="en-GB" w:eastAsia="en-GB"/>
          </w:rPr>
        </w:r>
      </w:ins>
      <w:r>
        <w:rPr>
          <w:lang w:val="en-GB" w:eastAsia="en-GB"/>
        </w:rPr>
        <w:fldChar w:fldCharType="separate"/>
      </w:r>
      <w:ins w:id="757" w:author="Gordon McNab (BRT-UK)" w:date="2022-07-21T15:23:00Z">
        <w:r>
          <w:t xml:space="preserve">Figure </w:t>
        </w:r>
        <w:r>
          <w:rPr>
            <w:noProof/>
          </w:rPr>
          <w:t>4</w:t>
        </w:r>
        <w:r>
          <w:rPr>
            <w:lang w:val="en-GB" w:eastAsia="en-GB"/>
          </w:rPr>
          <w:fldChar w:fldCharType="end"/>
        </w:r>
        <w:r>
          <w:rPr>
            <w:lang w:val="en-GB" w:eastAsia="en-GB"/>
          </w:rPr>
          <w:t xml:space="preserve"> is the s</w:t>
        </w:r>
      </w:ins>
      <w:del w:id="758" w:author="Gordon McNab (BRT-UK)" w:date="2022-07-21T15:23:00Z">
        <w:r w:rsidR="00961F0A" w:rsidDel="00BF2C7A">
          <w:rPr>
            <w:lang w:val="en-GB" w:eastAsia="en-GB"/>
          </w:rPr>
          <w:delText>S</w:delText>
        </w:r>
      </w:del>
      <w:r w:rsidR="00961F0A">
        <w:rPr>
          <w:lang w:val="en-GB" w:eastAsia="en-GB"/>
        </w:rPr>
        <w:t xml:space="preserve">elected </w:t>
      </w:r>
      <w:r w:rsidR="00C107F6">
        <w:rPr>
          <w:lang w:val="en-GB" w:eastAsia="en-GB"/>
        </w:rPr>
        <w:t>EVE</w:t>
      </w:r>
      <w:del w:id="759" w:author="Gordon McNab (BRT-UK)" w:date="2022-07-21T15:23:00Z">
        <w:r w:rsidR="00C107F6" w:rsidDel="00BF2C7A">
          <w:rPr>
            <w:lang w:val="en-GB" w:eastAsia="en-GB"/>
          </w:rPr>
          <w:delText xml:space="preserve"> 4</w:delText>
        </w:r>
      </w:del>
      <w:r w:rsidR="001B42CA">
        <w:rPr>
          <w:lang w:val="en-GB" w:eastAsia="en-GB"/>
        </w:rPr>
        <w:t xml:space="preserve"> </w:t>
      </w:r>
      <w:r w:rsidR="00403432">
        <w:rPr>
          <w:lang w:val="en-GB" w:eastAsia="en-GB"/>
        </w:rPr>
        <w:t>Mod</w:t>
      </w:r>
      <w:r w:rsidR="00961F0A">
        <w:rPr>
          <w:lang w:val="en-GB" w:eastAsia="en-GB"/>
        </w:rPr>
        <w:t>ule</w:t>
      </w:r>
      <w:ins w:id="760" w:author="Gordon McNab (BRT-UK)" w:date="2022-07-21T15:23:00Z">
        <w:r>
          <w:rPr>
            <w:lang w:val="en-GB" w:eastAsia="en-GB"/>
          </w:rPr>
          <w:t>. A</w:t>
        </w:r>
      </w:ins>
      <w:del w:id="761" w:author="Gordon McNab (BRT-UK)" w:date="2022-07-21T15:23:00Z">
        <w:r w:rsidR="00961F0A" w:rsidDel="00BF2C7A">
          <w:rPr>
            <w:lang w:val="en-GB" w:eastAsia="en-GB"/>
          </w:rPr>
          <w:delText xml:space="preserve"> is</w:delText>
        </w:r>
      </w:del>
      <w:r w:rsidR="001B42CA">
        <w:rPr>
          <w:lang w:val="en-GB" w:eastAsia="en-GB"/>
        </w:rPr>
        <w:t xml:space="preserve"> </w:t>
      </w:r>
      <w:r w:rsidR="00B35ED4">
        <w:rPr>
          <w:lang w:val="en-GB" w:eastAsia="en-GB"/>
        </w:rPr>
        <w:t>ME817EV</w:t>
      </w:r>
      <w:r w:rsidR="001B42CA" w:rsidRPr="001B42CA">
        <w:rPr>
          <w:lang w:val="en-GB" w:eastAsia="en-GB"/>
        </w:rPr>
        <w:t xml:space="preserve"> (with BT817)</w:t>
      </w:r>
      <w:del w:id="762" w:author="Gordon McNab (BRT-UK)" w:date="2022-07-21T15:23:00Z">
        <w:r w:rsidR="00961F0A" w:rsidDel="00BF2C7A">
          <w:rPr>
            <w:lang w:val="en-GB" w:eastAsia="en-GB"/>
          </w:rPr>
          <w:delText xml:space="preserve">: </w:delText>
        </w:r>
      </w:del>
      <w:ins w:id="763" w:author="Gordon McNab (BRT-UK)" w:date="2022-07-21T15:23:00Z">
        <w:r>
          <w:rPr>
            <w:lang w:val="en-GB" w:eastAsia="en-GB"/>
          </w:rPr>
          <w:t xml:space="preserve"> is used in this example.</w:t>
        </w:r>
      </w:ins>
    </w:p>
    <w:p w14:paraId="5CF6AF28" w14:textId="2B0F6451" w:rsidR="00F704A8" w:rsidRDefault="00C908C1" w:rsidP="00F704A8">
      <w:pPr>
        <w:keepNext/>
        <w:jc w:val="center"/>
      </w:pPr>
      <w:r>
        <w:rPr>
          <w:noProof/>
        </w:rPr>
        <w:drawing>
          <wp:inline distT="0" distB="0" distL="0" distR="0" wp14:anchorId="3AD90E2D" wp14:editId="3298E791">
            <wp:extent cx="4261899" cy="2559689"/>
            <wp:effectExtent l="19050" t="19050" r="24765"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68817" cy="2563844"/>
                    </a:xfrm>
                    <a:prstGeom prst="rect">
                      <a:avLst/>
                    </a:prstGeom>
                    <a:ln w="6350">
                      <a:solidFill>
                        <a:schemeClr val="tx1"/>
                      </a:solidFill>
                    </a:ln>
                  </pic:spPr>
                </pic:pic>
              </a:graphicData>
            </a:graphic>
          </wp:inline>
        </w:drawing>
      </w:r>
    </w:p>
    <w:p w14:paraId="18BD2D6A" w14:textId="1F7555FA" w:rsidR="00961F0A" w:rsidRDefault="00F704A8" w:rsidP="00F704A8">
      <w:pPr>
        <w:pStyle w:val="Caption"/>
        <w:jc w:val="center"/>
        <w:rPr>
          <w:lang w:val="en-GB" w:eastAsia="en-GB"/>
        </w:rPr>
      </w:pPr>
      <w:bookmarkStart w:id="764" w:name="_Toc58319203"/>
      <w:bookmarkStart w:id="765" w:name="_Ref109309408"/>
      <w:r>
        <w:t xml:space="preserve">Figure </w:t>
      </w:r>
      <w:r w:rsidR="00A10579">
        <w:fldChar w:fldCharType="begin"/>
      </w:r>
      <w:r w:rsidR="00A10579">
        <w:instrText xml:space="preserve"> SEQ Figure \* ARABIC </w:instrText>
      </w:r>
      <w:r w:rsidR="00A10579">
        <w:fldChar w:fldCharType="separate"/>
      </w:r>
      <w:r w:rsidR="00495077">
        <w:rPr>
          <w:noProof/>
        </w:rPr>
        <w:t>4</w:t>
      </w:r>
      <w:r w:rsidR="00A10579">
        <w:rPr>
          <w:noProof/>
        </w:rPr>
        <w:fldChar w:fldCharType="end"/>
      </w:r>
      <w:bookmarkEnd w:id="765"/>
      <w:r>
        <w:t xml:space="preserve"> </w:t>
      </w:r>
      <w:r w:rsidR="00C107F6">
        <w:t>EVE 4</w:t>
      </w:r>
      <w:r w:rsidR="00721BCC">
        <w:t xml:space="preserve"> </w:t>
      </w:r>
      <w:r w:rsidR="00403432">
        <w:t>Mod</w:t>
      </w:r>
      <w:r>
        <w:t>ule</w:t>
      </w:r>
      <w:bookmarkEnd w:id="764"/>
    </w:p>
    <w:p w14:paraId="11E01D32" w14:textId="77777777" w:rsidR="00012BC6" w:rsidDel="0071750D" w:rsidRDefault="00012BC6" w:rsidP="00E6039C">
      <w:pPr>
        <w:rPr>
          <w:del w:id="766" w:author="Gordon McNab (BRT-UK)" w:date="2022-07-27T11:53:00Z"/>
          <w:lang w:val="en-GB" w:eastAsia="en-GB"/>
        </w:rPr>
      </w:pPr>
    </w:p>
    <w:p w14:paraId="429BB2AD" w14:textId="4ED99C05" w:rsidR="00A57FA4" w:rsidDel="0071750D" w:rsidRDefault="00A57FA4" w:rsidP="00E6039C">
      <w:pPr>
        <w:rPr>
          <w:del w:id="767" w:author="Gordon McNab (BRT-UK)" w:date="2022-07-27T11:53:00Z"/>
          <w:lang w:val="en-GB" w:eastAsia="en-GB"/>
        </w:rPr>
      </w:pPr>
    </w:p>
    <w:p w14:paraId="727F7EC8" w14:textId="287D58EE" w:rsidR="00C3127E" w:rsidRDefault="00BF2C7A" w:rsidP="0012029F">
      <w:pPr>
        <w:rPr>
          <w:lang w:val="en-GB" w:eastAsia="en-GB"/>
        </w:rPr>
      </w:pPr>
      <w:ins w:id="768" w:author="Gordon McNab (BRT-UK)" w:date="2022-07-21T15:22:00Z">
        <w:r>
          <w:rPr>
            <w:lang w:val="en-GB" w:eastAsia="en-GB"/>
          </w:rPr>
          <w:fldChar w:fldCharType="begin"/>
        </w:r>
        <w:r>
          <w:rPr>
            <w:lang w:val="en-GB" w:eastAsia="en-GB"/>
          </w:rPr>
          <w:instrText xml:space="preserve"> REF _Ref109309341 \h </w:instrText>
        </w:r>
        <w:r>
          <w:rPr>
            <w:lang w:val="en-GB" w:eastAsia="en-GB"/>
          </w:rPr>
        </w:r>
      </w:ins>
      <w:r>
        <w:rPr>
          <w:lang w:val="en-GB" w:eastAsia="en-GB"/>
        </w:rPr>
        <w:fldChar w:fldCharType="separate"/>
      </w:r>
      <w:ins w:id="769" w:author="Gordon McNab (BRT-UK)" w:date="2022-07-21T15:22:00Z">
        <w:r>
          <w:t xml:space="preserve">Table </w:t>
        </w:r>
        <w:r>
          <w:rPr>
            <w:noProof/>
          </w:rPr>
          <w:t>2</w:t>
        </w:r>
        <w:r>
          <w:rPr>
            <w:lang w:val="en-GB" w:eastAsia="en-GB"/>
          </w:rPr>
          <w:fldChar w:fldCharType="end"/>
        </w:r>
        <w:r>
          <w:rPr>
            <w:lang w:val="en-GB" w:eastAsia="en-GB"/>
          </w:rPr>
          <w:t xml:space="preserve"> illustrates </w:t>
        </w:r>
      </w:ins>
      <w:del w:id="770" w:author="Gordon McNab (BRT-UK)" w:date="2022-07-21T15:22:00Z">
        <w:r w:rsidR="00012BC6" w:rsidDel="00BF2C7A">
          <w:rPr>
            <w:lang w:val="en-GB" w:eastAsia="en-GB"/>
          </w:rPr>
          <w:delText xml:space="preserve">Here is </w:delText>
        </w:r>
      </w:del>
      <w:r w:rsidR="00012BC6">
        <w:rPr>
          <w:lang w:val="en-GB" w:eastAsia="en-GB"/>
        </w:rPr>
        <w:t xml:space="preserve">the </w:t>
      </w:r>
      <w:r w:rsidR="004943ED">
        <w:rPr>
          <w:lang w:val="en-GB" w:eastAsia="en-GB"/>
        </w:rPr>
        <w:t>connection between two boards</w:t>
      </w:r>
      <w:ins w:id="771" w:author="Gordon McNab (BRT-UK)" w:date="2022-07-21T15:22:00Z">
        <w:r>
          <w:rPr>
            <w:lang w:val="en-GB" w:eastAsia="en-GB"/>
          </w:rPr>
          <w:t>.</w:t>
        </w:r>
      </w:ins>
      <w:del w:id="772" w:author="Gordon McNab (BRT-UK)" w:date="2022-07-21T15:22:00Z">
        <w:r w:rsidR="004943ED" w:rsidDel="00BF2C7A">
          <w:rPr>
            <w:lang w:val="en-GB" w:eastAsia="en-GB"/>
          </w:rPr>
          <w:delText xml:space="preserve">: </w:delText>
        </w:r>
      </w:del>
    </w:p>
    <w:tbl>
      <w:tblPr>
        <w:tblStyle w:val="FTDITable"/>
        <w:tblW w:w="0" w:type="auto"/>
        <w:tblLook w:val="04A0" w:firstRow="1" w:lastRow="0" w:firstColumn="1" w:lastColumn="0" w:noHBand="0" w:noVBand="1"/>
      </w:tblPr>
      <w:tblGrid>
        <w:gridCol w:w="3074"/>
        <w:gridCol w:w="2877"/>
        <w:gridCol w:w="3065"/>
      </w:tblGrid>
      <w:tr w:rsidR="00E47A4A" w14:paraId="051D61CF" w14:textId="77777777" w:rsidTr="006309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2049AC4C" w14:textId="77777777" w:rsidR="00E47A4A" w:rsidRDefault="00E47A4A" w:rsidP="00630977">
            <w:pPr>
              <w:rPr>
                <w:lang w:val="en-GB" w:eastAsia="en-GB"/>
              </w:rPr>
            </w:pPr>
            <w:r>
              <w:rPr>
                <w:lang w:val="en-GB" w:eastAsia="en-GB"/>
              </w:rPr>
              <w:lastRenderedPageBreak/>
              <w:t>MCU Pin Name</w:t>
            </w:r>
          </w:p>
        </w:tc>
        <w:tc>
          <w:tcPr>
            <w:tcW w:w="2877" w:type="dxa"/>
          </w:tcPr>
          <w:p w14:paraId="4563B387" w14:textId="77777777" w:rsidR="00E47A4A" w:rsidRDefault="00E47A4A" w:rsidP="00630977">
            <w:pPr>
              <w:cnfStyle w:val="100000000000" w:firstRow="1" w:lastRow="0" w:firstColumn="0" w:lastColumn="0" w:oddVBand="0" w:evenVBand="0" w:oddHBand="0" w:evenHBand="0" w:firstRowFirstColumn="0" w:firstRowLastColumn="0" w:lastRowFirstColumn="0" w:lastRowLastColumn="0"/>
              <w:rPr>
                <w:lang w:val="en-GB" w:eastAsia="en-GB"/>
              </w:rPr>
            </w:pPr>
            <w:r>
              <w:rPr>
                <w:lang w:val="en-GB" w:eastAsia="en-GB"/>
              </w:rPr>
              <w:t>MCU Function</w:t>
            </w:r>
          </w:p>
        </w:tc>
        <w:tc>
          <w:tcPr>
            <w:tcW w:w="3065" w:type="dxa"/>
          </w:tcPr>
          <w:p w14:paraId="1CEB2CAB" w14:textId="77777777" w:rsidR="00E47A4A" w:rsidRDefault="00E47A4A" w:rsidP="00630977">
            <w:pPr>
              <w:cnfStyle w:val="100000000000" w:firstRow="1" w:lastRow="0" w:firstColumn="0" w:lastColumn="0" w:oddVBand="0" w:evenVBand="0" w:oddHBand="0" w:evenHBand="0" w:firstRowFirstColumn="0" w:firstRowLastColumn="0" w:lastRowFirstColumn="0" w:lastRowLastColumn="0"/>
              <w:rPr>
                <w:lang w:val="en-GB" w:eastAsia="en-GB"/>
              </w:rPr>
            </w:pPr>
            <w:r>
              <w:rPr>
                <w:lang w:val="en-GB" w:eastAsia="en-GB"/>
              </w:rPr>
              <w:t>EVE Pin name</w:t>
            </w:r>
          </w:p>
        </w:tc>
      </w:tr>
      <w:tr w:rsidR="00E47A4A" w14:paraId="7A954845" w14:textId="77777777" w:rsidTr="00630977">
        <w:tc>
          <w:tcPr>
            <w:cnfStyle w:val="001000000000" w:firstRow="0" w:lastRow="0" w:firstColumn="1" w:lastColumn="0" w:oddVBand="0" w:evenVBand="0" w:oddHBand="0" w:evenHBand="0" w:firstRowFirstColumn="0" w:firstRowLastColumn="0" w:lastRowFirstColumn="0" w:lastRowLastColumn="0"/>
            <w:tcW w:w="3074" w:type="dxa"/>
          </w:tcPr>
          <w:p w14:paraId="533DF2D4" w14:textId="77777777" w:rsidR="00E47A4A" w:rsidRDefault="00E47A4A" w:rsidP="00630977">
            <w:pPr>
              <w:rPr>
                <w:lang w:val="en-GB" w:eastAsia="en-GB"/>
              </w:rPr>
            </w:pPr>
            <w:r>
              <w:rPr>
                <w:lang w:val="en-GB" w:eastAsia="en-GB"/>
              </w:rPr>
              <w:t>PB2</w:t>
            </w:r>
          </w:p>
        </w:tc>
        <w:tc>
          <w:tcPr>
            <w:tcW w:w="2877" w:type="dxa"/>
          </w:tcPr>
          <w:p w14:paraId="0A998470" w14:textId="77777777" w:rsidR="00E47A4A" w:rsidRDefault="00E47A4A" w:rsidP="00630977">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GPIO</w:t>
            </w:r>
          </w:p>
        </w:tc>
        <w:tc>
          <w:tcPr>
            <w:tcW w:w="3065" w:type="dxa"/>
          </w:tcPr>
          <w:p w14:paraId="3E7A72DC" w14:textId="77777777" w:rsidR="00E47A4A" w:rsidRDefault="00E47A4A" w:rsidP="00630977">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#PD</w:t>
            </w:r>
          </w:p>
        </w:tc>
      </w:tr>
      <w:tr w:rsidR="00E47A4A" w14:paraId="2248766A" w14:textId="77777777" w:rsidTr="00630977">
        <w:tc>
          <w:tcPr>
            <w:cnfStyle w:val="001000000000" w:firstRow="0" w:lastRow="0" w:firstColumn="1" w:lastColumn="0" w:oddVBand="0" w:evenVBand="0" w:oddHBand="0" w:evenHBand="0" w:firstRowFirstColumn="0" w:firstRowLastColumn="0" w:lastRowFirstColumn="0" w:lastRowLastColumn="0"/>
            <w:tcW w:w="3074" w:type="dxa"/>
          </w:tcPr>
          <w:p w14:paraId="4C0283EA" w14:textId="77777777" w:rsidR="00E47A4A" w:rsidRDefault="00E47A4A" w:rsidP="00630977">
            <w:pPr>
              <w:rPr>
                <w:lang w:val="en-GB" w:eastAsia="en-GB"/>
              </w:rPr>
            </w:pPr>
            <w:r>
              <w:rPr>
                <w:lang w:val="en-GB" w:eastAsia="en-GB"/>
              </w:rPr>
              <w:t>PE8</w:t>
            </w:r>
          </w:p>
        </w:tc>
        <w:tc>
          <w:tcPr>
            <w:tcW w:w="2877" w:type="dxa"/>
          </w:tcPr>
          <w:p w14:paraId="178B83CC" w14:textId="77777777" w:rsidR="00E47A4A" w:rsidRDefault="00E47A4A" w:rsidP="00630977">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GPIO</w:t>
            </w:r>
          </w:p>
        </w:tc>
        <w:tc>
          <w:tcPr>
            <w:tcW w:w="3065" w:type="dxa"/>
          </w:tcPr>
          <w:p w14:paraId="5E4BF024" w14:textId="77777777" w:rsidR="00E47A4A" w:rsidRDefault="00E47A4A" w:rsidP="00630977">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#CS</w:t>
            </w:r>
          </w:p>
        </w:tc>
      </w:tr>
      <w:tr w:rsidR="00E47A4A" w14:paraId="33CB8A74" w14:textId="77777777" w:rsidTr="00630977">
        <w:tc>
          <w:tcPr>
            <w:cnfStyle w:val="001000000000" w:firstRow="0" w:lastRow="0" w:firstColumn="1" w:lastColumn="0" w:oddVBand="0" w:evenVBand="0" w:oddHBand="0" w:evenHBand="0" w:firstRowFirstColumn="0" w:firstRowLastColumn="0" w:lastRowFirstColumn="0" w:lastRowLastColumn="0"/>
            <w:tcW w:w="3074" w:type="dxa"/>
          </w:tcPr>
          <w:p w14:paraId="50F3721C" w14:textId="77777777" w:rsidR="00E47A4A" w:rsidRDefault="00E47A4A" w:rsidP="00630977">
            <w:pPr>
              <w:rPr>
                <w:lang w:val="en-GB" w:eastAsia="en-GB"/>
              </w:rPr>
            </w:pPr>
            <w:r>
              <w:rPr>
                <w:lang w:val="en-GB" w:eastAsia="en-GB"/>
              </w:rPr>
              <w:t>PE13</w:t>
            </w:r>
          </w:p>
        </w:tc>
        <w:tc>
          <w:tcPr>
            <w:tcW w:w="2877" w:type="dxa"/>
          </w:tcPr>
          <w:p w14:paraId="266D7F74" w14:textId="77777777" w:rsidR="00E47A4A" w:rsidRDefault="00E47A4A" w:rsidP="00630977">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SPI1_SCK</w:t>
            </w:r>
          </w:p>
        </w:tc>
        <w:tc>
          <w:tcPr>
            <w:tcW w:w="3065" w:type="dxa"/>
          </w:tcPr>
          <w:p w14:paraId="51BF5277" w14:textId="77777777" w:rsidR="00E47A4A" w:rsidRDefault="00E47A4A" w:rsidP="00630977">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SCK</w:t>
            </w:r>
          </w:p>
        </w:tc>
      </w:tr>
      <w:tr w:rsidR="00E47A4A" w14:paraId="242B9201" w14:textId="77777777" w:rsidTr="00630977">
        <w:tc>
          <w:tcPr>
            <w:cnfStyle w:val="001000000000" w:firstRow="0" w:lastRow="0" w:firstColumn="1" w:lastColumn="0" w:oddVBand="0" w:evenVBand="0" w:oddHBand="0" w:evenHBand="0" w:firstRowFirstColumn="0" w:firstRowLastColumn="0" w:lastRowFirstColumn="0" w:lastRowLastColumn="0"/>
            <w:tcW w:w="3074" w:type="dxa"/>
          </w:tcPr>
          <w:p w14:paraId="228B5B36" w14:textId="77777777" w:rsidR="00E47A4A" w:rsidRDefault="00E47A4A" w:rsidP="00630977">
            <w:pPr>
              <w:rPr>
                <w:lang w:val="en-GB" w:eastAsia="en-GB"/>
              </w:rPr>
            </w:pPr>
            <w:r>
              <w:rPr>
                <w:lang w:val="en-GB" w:eastAsia="en-GB"/>
              </w:rPr>
              <w:t>PE14</w:t>
            </w:r>
          </w:p>
        </w:tc>
        <w:tc>
          <w:tcPr>
            <w:tcW w:w="2877" w:type="dxa"/>
          </w:tcPr>
          <w:p w14:paraId="5736DCA4" w14:textId="77777777" w:rsidR="00E47A4A" w:rsidRDefault="00E47A4A" w:rsidP="00630977">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SPI1_MISO</w:t>
            </w:r>
          </w:p>
        </w:tc>
        <w:tc>
          <w:tcPr>
            <w:tcW w:w="3065" w:type="dxa"/>
          </w:tcPr>
          <w:p w14:paraId="6EBB57FE" w14:textId="77777777" w:rsidR="00E47A4A" w:rsidRDefault="00E47A4A" w:rsidP="00630977">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MISO</w:t>
            </w:r>
          </w:p>
        </w:tc>
      </w:tr>
      <w:tr w:rsidR="00E47A4A" w14:paraId="0BE7AA0C" w14:textId="77777777" w:rsidTr="00630977">
        <w:tc>
          <w:tcPr>
            <w:cnfStyle w:val="001000000000" w:firstRow="0" w:lastRow="0" w:firstColumn="1" w:lastColumn="0" w:oddVBand="0" w:evenVBand="0" w:oddHBand="0" w:evenHBand="0" w:firstRowFirstColumn="0" w:firstRowLastColumn="0" w:lastRowFirstColumn="0" w:lastRowLastColumn="0"/>
            <w:tcW w:w="3074" w:type="dxa"/>
          </w:tcPr>
          <w:p w14:paraId="368CE50A" w14:textId="77777777" w:rsidR="00E47A4A" w:rsidRDefault="00E47A4A" w:rsidP="00630977">
            <w:pPr>
              <w:rPr>
                <w:lang w:val="en-GB" w:eastAsia="en-GB"/>
              </w:rPr>
            </w:pPr>
            <w:r>
              <w:rPr>
                <w:lang w:val="en-GB" w:eastAsia="en-GB"/>
              </w:rPr>
              <w:t>PE15</w:t>
            </w:r>
          </w:p>
        </w:tc>
        <w:tc>
          <w:tcPr>
            <w:tcW w:w="2877" w:type="dxa"/>
          </w:tcPr>
          <w:p w14:paraId="563B7EB5" w14:textId="77777777" w:rsidR="00E47A4A" w:rsidRDefault="00E47A4A" w:rsidP="00630977">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SPI1_MOSI</w:t>
            </w:r>
          </w:p>
        </w:tc>
        <w:tc>
          <w:tcPr>
            <w:tcW w:w="3065" w:type="dxa"/>
          </w:tcPr>
          <w:p w14:paraId="4378C9EF" w14:textId="77777777" w:rsidR="00E47A4A" w:rsidRDefault="00E47A4A" w:rsidP="00630977">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MOSI</w:t>
            </w:r>
          </w:p>
        </w:tc>
      </w:tr>
      <w:tr w:rsidR="006A4238" w14:paraId="4C0473D0" w14:textId="77777777" w:rsidTr="00630977">
        <w:tc>
          <w:tcPr>
            <w:cnfStyle w:val="001000000000" w:firstRow="0" w:lastRow="0" w:firstColumn="1" w:lastColumn="0" w:oddVBand="0" w:evenVBand="0" w:oddHBand="0" w:evenHBand="0" w:firstRowFirstColumn="0" w:firstRowLastColumn="0" w:lastRowFirstColumn="0" w:lastRowLastColumn="0"/>
            <w:tcW w:w="3074" w:type="dxa"/>
          </w:tcPr>
          <w:p w14:paraId="07599A05" w14:textId="2D234549" w:rsidR="006A4238" w:rsidRDefault="006A4238" w:rsidP="00630977">
            <w:pPr>
              <w:rPr>
                <w:lang w:val="en-GB" w:eastAsia="en-GB"/>
              </w:rPr>
            </w:pPr>
            <w:r>
              <w:rPr>
                <w:lang w:val="en-GB" w:eastAsia="en-GB"/>
              </w:rPr>
              <w:t>5v</w:t>
            </w:r>
          </w:p>
        </w:tc>
        <w:tc>
          <w:tcPr>
            <w:tcW w:w="2877" w:type="dxa"/>
          </w:tcPr>
          <w:p w14:paraId="137654D0" w14:textId="70BEE5B2" w:rsidR="006A4238" w:rsidRDefault="006A4238" w:rsidP="00630977">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5v</w:t>
            </w:r>
          </w:p>
        </w:tc>
        <w:tc>
          <w:tcPr>
            <w:tcW w:w="3065" w:type="dxa"/>
          </w:tcPr>
          <w:p w14:paraId="3DA05C5F" w14:textId="4C389D86" w:rsidR="006A4238" w:rsidRDefault="006A4238" w:rsidP="00630977">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5v</w:t>
            </w:r>
          </w:p>
        </w:tc>
      </w:tr>
      <w:tr w:rsidR="006A4238" w14:paraId="315F65EC" w14:textId="77777777" w:rsidTr="00630977">
        <w:tc>
          <w:tcPr>
            <w:cnfStyle w:val="001000000000" w:firstRow="0" w:lastRow="0" w:firstColumn="1" w:lastColumn="0" w:oddVBand="0" w:evenVBand="0" w:oddHBand="0" w:evenHBand="0" w:firstRowFirstColumn="0" w:firstRowLastColumn="0" w:lastRowFirstColumn="0" w:lastRowLastColumn="0"/>
            <w:tcW w:w="3074" w:type="dxa"/>
          </w:tcPr>
          <w:p w14:paraId="62D1BA96" w14:textId="099A09B0" w:rsidR="006A4238" w:rsidRDefault="006A4238" w:rsidP="00630977">
            <w:pPr>
              <w:rPr>
                <w:lang w:val="en-GB" w:eastAsia="en-GB"/>
              </w:rPr>
            </w:pPr>
            <w:r>
              <w:rPr>
                <w:lang w:val="en-GB" w:eastAsia="en-GB"/>
              </w:rPr>
              <w:t>GND</w:t>
            </w:r>
          </w:p>
        </w:tc>
        <w:tc>
          <w:tcPr>
            <w:tcW w:w="2877" w:type="dxa"/>
          </w:tcPr>
          <w:p w14:paraId="22F0067B" w14:textId="3012F911" w:rsidR="006A4238" w:rsidRDefault="006A4238" w:rsidP="00630977">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GND</w:t>
            </w:r>
          </w:p>
        </w:tc>
        <w:tc>
          <w:tcPr>
            <w:tcW w:w="3065" w:type="dxa"/>
          </w:tcPr>
          <w:p w14:paraId="6D355088" w14:textId="5B583BAF" w:rsidR="006A4238" w:rsidRDefault="006A4238" w:rsidP="00630977">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GND</w:t>
            </w:r>
          </w:p>
        </w:tc>
      </w:tr>
    </w:tbl>
    <w:p w14:paraId="51734821" w14:textId="14E4E4DC" w:rsidR="00E47A4A" w:rsidRDefault="00E47A4A" w:rsidP="00E47A4A">
      <w:pPr>
        <w:pStyle w:val="Caption"/>
        <w:jc w:val="center"/>
        <w:rPr>
          <w:lang w:val="en-GB" w:eastAsia="en-GB"/>
        </w:rPr>
      </w:pPr>
      <w:bookmarkStart w:id="773" w:name="_Toc58319258"/>
      <w:bookmarkStart w:id="774" w:name="_Ref109309341"/>
      <w:r>
        <w:t xml:space="preserve">Table </w:t>
      </w:r>
      <w:r w:rsidR="00A10579">
        <w:fldChar w:fldCharType="begin"/>
      </w:r>
      <w:r w:rsidR="00A10579">
        <w:instrText xml:space="preserve"> SEQ Table \* ARABIC </w:instrText>
      </w:r>
      <w:r w:rsidR="00A10579">
        <w:fldChar w:fldCharType="separate"/>
      </w:r>
      <w:r w:rsidR="00495077">
        <w:rPr>
          <w:noProof/>
        </w:rPr>
        <w:t>2</w:t>
      </w:r>
      <w:r w:rsidR="00A10579">
        <w:rPr>
          <w:noProof/>
        </w:rPr>
        <w:fldChar w:fldCharType="end"/>
      </w:r>
      <w:bookmarkEnd w:id="774"/>
      <w:r w:rsidRPr="00AC72B3">
        <w:t xml:space="preserve"> </w:t>
      </w:r>
      <w:r>
        <w:t>MCU and EVE Connection</w:t>
      </w:r>
      <w:bookmarkEnd w:id="773"/>
    </w:p>
    <w:p w14:paraId="0BA3A6FB" w14:textId="36C64FA5" w:rsidR="00E47A4A" w:rsidDel="00BF2C7A" w:rsidRDefault="00E47A4A" w:rsidP="00AC6886">
      <w:pPr>
        <w:jc w:val="both"/>
        <w:rPr>
          <w:del w:id="775" w:author="Gordon McNab (BRT-UK)" w:date="2022-07-21T15:24:00Z"/>
        </w:rPr>
      </w:pPr>
    </w:p>
    <w:p w14:paraId="6676F680" w14:textId="046B49F8" w:rsidR="00D13435" w:rsidRDefault="00577827" w:rsidP="0012029F">
      <w:pPr>
        <w:pPrChange w:id="776" w:author="Gordon McNab (BRT-UK)" w:date="2022-07-20T12:13:00Z">
          <w:pPr>
            <w:jc w:val="both"/>
          </w:pPr>
        </w:pPrChange>
      </w:pPr>
      <w:r>
        <w:t>The</w:t>
      </w:r>
      <w:r w:rsidR="00D13435">
        <w:t xml:space="preserve"> “</w:t>
      </w:r>
      <w:proofErr w:type="spellStart"/>
      <w:r w:rsidR="009B59FB">
        <w:rPr>
          <w:lang w:val="en-GB" w:eastAsia="en-GB"/>
        </w:rPr>
        <w:t>EvChargePoint</w:t>
      </w:r>
      <w:proofErr w:type="spellEnd"/>
      <w:r w:rsidR="00D13435">
        <w:t xml:space="preserve">” example project </w:t>
      </w:r>
      <w:r>
        <w:t>from the</w:t>
      </w:r>
      <w:r w:rsidR="00D13435">
        <w:t xml:space="preserve"> ESD</w:t>
      </w:r>
      <w:r w:rsidR="00A57FA4">
        <w:t xml:space="preserve"> </w:t>
      </w:r>
      <w:del w:id="777" w:author="Gordon McNab (BRT-UK)" w:date="2022-07-20T17:14:00Z">
        <w:r w:rsidR="008F55D0" w:rsidDel="00310A93">
          <w:delText>4.10</w:delText>
        </w:r>
      </w:del>
      <w:ins w:id="778" w:author="Gordon McNab (BRT-UK)" w:date="2022-07-20T17:14:00Z">
        <w:r w:rsidR="00310A93">
          <w:t>4.15</w:t>
        </w:r>
      </w:ins>
      <w:r w:rsidR="00D13435">
        <w:t xml:space="preserve"> </w:t>
      </w:r>
      <w:r w:rsidR="006A155F">
        <w:t xml:space="preserve">examples folder </w:t>
      </w:r>
      <w:r>
        <w:t xml:space="preserve">is used </w:t>
      </w:r>
      <w:r w:rsidR="00D13435">
        <w:t xml:space="preserve">to demonstrate how the porting will be done. The </w:t>
      </w:r>
      <w:del w:id="779" w:author="Gordon McNab (BRT-UK)" w:date="2022-07-26T17:18:00Z">
        <w:r w:rsidR="00D13435" w:rsidDel="0071750D">
          <w:delText>“</w:delText>
        </w:r>
      </w:del>
      <w:proofErr w:type="spellStart"/>
      <w:r w:rsidR="009B59FB">
        <w:rPr>
          <w:lang w:val="en-GB" w:eastAsia="en-GB"/>
        </w:rPr>
        <w:t>EvChargePoint</w:t>
      </w:r>
      <w:proofErr w:type="spellEnd"/>
      <w:del w:id="780" w:author="Gordon McNab (BRT-UK)" w:date="2022-07-26T17:18:00Z">
        <w:r w:rsidR="00D13435" w:rsidDel="0071750D">
          <w:delText>”</w:delText>
        </w:r>
      </w:del>
      <w:r w:rsidR="00D13435">
        <w:t xml:space="preserve"> example is located </w:t>
      </w:r>
      <w:ins w:id="781" w:author="Gordon McNab (BRT-UK)" w:date="2022-07-21T15:46:00Z">
        <w:r w:rsidR="0098582F">
          <w:t>in the</w:t>
        </w:r>
      </w:ins>
      <w:del w:id="782" w:author="Gordon McNab (BRT-UK)" w:date="2022-07-21T15:46:00Z">
        <w:r w:rsidR="00D13435" w:rsidDel="0098582F">
          <w:delText>at</w:delText>
        </w:r>
      </w:del>
      <w:r w:rsidR="00D13435">
        <w:t xml:space="preserve"> </w:t>
      </w:r>
      <w:del w:id="783" w:author="Gordon McNab (BRT-UK)" w:date="2022-07-21T15:46:00Z">
        <w:r w:rsidR="00D13435" w:rsidRPr="00AC6886" w:rsidDel="0098582F">
          <w:rPr>
            <w:i/>
          </w:rPr>
          <w:delText>“$(ESD</w:delText>
        </w:r>
      </w:del>
      <w:del w:id="784" w:author="Gordon McNab (BRT-UK)" w:date="2022-07-20T17:14:00Z">
        <w:r w:rsidR="008F55D0" w:rsidDel="00310A93">
          <w:rPr>
            <w:i/>
          </w:rPr>
          <w:delText>4.10</w:delText>
        </w:r>
      </w:del>
      <w:del w:id="785" w:author="Gordon McNab (BRT-UK)" w:date="2022-07-21T15:46:00Z">
        <w:r w:rsidR="00D13435" w:rsidRPr="00AC6886" w:rsidDel="0098582F">
          <w:rPr>
            <w:i/>
          </w:rPr>
          <w:delText xml:space="preserve"> Installation </w:delText>
        </w:r>
        <w:r w:rsidR="00D13435" w:rsidRPr="0098582F" w:rsidDel="0098582F">
          <w:rPr>
            <w:iCs/>
            <w:rPrChange w:id="786" w:author="Gordon McNab (BRT-UK)" w:date="2022-07-21T15:46:00Z">
              <w:rPr>
                <w:i/>
              </w:rPr>
            </w:rPrChange>
          </w:rPr>
          <w:delText>Folder)</w:delText>
        </w:r>
        <w:r w:rsidR="00C50537" w:rsidRPr="0098582F" w:rsidDel="0098582F">
          <w:rPr>
            <w:iCs/>
            <w:rPrChange w:id="787" w:author="Gordon McNab (BRT-UK)" w:date="2022-07-21T15:46:00Z">
              <w:rPr>
                <w:i/>
              </w:rPr>
            </w:rPrChange>
          </w:rPr>
          <w:delText>\\</w:delText>
        </w:r>
      </w:del>
      <w:ins w:id="788" w:author="Gordon McNab (BRT-UK)" w:date="2022-07-21T15:46:00Z">
        <w:r w:rsidR="0098582F">
          <w:rPr>
            <w:iCs/>
          </w:rPr>
          <w:t>“</w:t>
        </w:r>
      </w:ins>
      <w:r w:rsidR="00C50537" w:rsidRPr="0071750D">
        <w:rPr>
          <w:rStyle w:val="codestyleChar"/>
          <w:rPrChange w:id="789" w:author="Gordon McNab (BRT-UK)" w:date="2022-07-26T17:18:00Z">
            <w:rPr>
              <w:i/>
            </w:rPr>
          </w:rPrChange>
        </w:rPr>
        <w:t>Examples\</w:t>
      </w:r>
      <w:del w:id="790" w:author="Gordon McNab (BRT-UK)" w:date="2022-07-21T15:46:00Z">
        <w:r w:rsidR="00C50537" w:rsidRPr="0071750D" w:rsidDel="0098582F">
          <w:rPr>
            <w:rStyle w:val="codestyleChar"/>
            <w:rPrChange w:id="791" w:author="Gordon McNab (BRT-UK)" w:date="2022-07-26T17:18:00Z">
              <w:rPr>
                <w:i/>
              </w:rPr>
            </w:rPrChange>
          </w:rPr>
          <w:delText>\</w:delText>
        </w:r>
      </w:del>
      <w:r w:rsidR="00456266" w:rsidRPr="0071750D">
        <w:rPr>
          <w:rStyle w:val="codestyleChar"/>
          <w:rPrChange w:id="792" w:author="Gordon McNab (BRT-UK)" w:date="2022-07-26T17:18:00Z">
            <w:rPr>
              <w:i/>
            </w:rPr>
          </w:rPrChange>
        </w:rPr>
        <w:t>Advanced</w:t>
      </w:r>
      <w:r w:rsidR="00D13435" w:rsidRPr="0098582F">
        <w:rPr>
          <w:iCs/>
          <w:rPrChange w:id="793" w:author="Gordon McNab (BRT-UK)" w:date="2022-07-21T15:46:00Z">
            <w:rPr>
              <w:i/>
            </w:rPr>
          </w:rPrChange>
        </w:rPr>
        <w:t>”</w:t>
      </w:r>
      <w:r w:rsidR="00D13435">
        <w:t xml:space="preserve"> folder</w:t>
      </w:r>
      <w:ins w:id="794" w:author="Gordon McNab (BRT-UK)" w:date="2022-07-21T15:46:00Z">
        <w:r w:rsidR="0098582F">
          <w:t xml:space="preserve"> of the ESD installation directory</w:t>
        </w:r>
      </w:ins>
      <w:r w:rsidR="00D13435">
        <w:t xml:space="preserve">. </w:t>
      </w:r>
      <w:ins w:id="795" w:author="Gordon McNab (BRT-UK)" w:date="2022-07-21T15:21:00Z">
        <w:r w:rsidR="00BF2C7A">
          <w:fldChar w:fldCharType="begin"/>
        </w:r>
        <w:r w:rsidR="00BF2C7A">
          <w:instrText xml:space="preserve"> REF _Ref109309320 \h </w:instrText>
        </w:r>
      </w:ins>
      <w:r w:rsidR="00BF2C7A">
        <w:fldChar w:fldCharType="separate"/>
      </w:r>
      <w:ins w:id="796" w:author="Gordon McNab (BRT-UK)" w:date="2022-07-21T15:21:00Z">
        <w:r w:rsidR="00BF2C7A" w:rsidRPr="0021625B">
          <w:t xml:space="preserve">Figure </w:t>
        </w:r>
        <w:r w:rsidR="00BF2C7A">
          <w:rPr>
            <w:noProof/>
          </w:rPr>
          <w:t>5</w:t>
        </w:r>
        <w:r w:rsidR="00BF2C7A">
          <w:fldChar w:fldCharType="end"/>
        </w:r>
        <w:r w:rsidR="00BF2C7A">
          <w:t xml:space="preserve"> </w:t>
        </w:r>
      </w:ins>
      <w:del w:id="797" w:author="Gordon McNab (BRT-UK)" w:date="2022-07-21T15:21:00Z">
        <w:r w:rsidR="00A57FA4" w:rsidDel="00BF2C7A">
          <w:delText xml:space="preserve">Here </w:delText>
        </w:r>
      </w:del>
      <w:r w:rsidR="00A57FA4">
        <w:t>is a sample</w:t>
      </w:r>
      <w:r w:rsidR="00D13435">
        <w:t xml:space="preserve"> screenshot</w:t>
      </w:r>
      <w:r w:rsidR="00B96D9C">
        <w:t xml:space="preserve"> after it is opened in ESD </w:t>
      </w:r>
      <w:del w:id="798" w:author="Gordon McNab (BRT-UK)" w:date="2022-07-20T17:14:00Z">
        <w:r w:rsidR="008F55D0" w:rsidDel="00310A93">
          <w:delText>4.10</w:delText>
        </w:r>
      </w:del>
      <w:ins w:id="799" w:author="Gordon McNab (BRT-UK)" w:date="2022-07-20T17:14:00Z">
        <w:r w:rsidR="00310A93">
          <w:t>4.15</w:t>
        </w:r>
      </w:ins>
      <w:ins w:id="800" w:author="Gordon McNab (BRT-UK)" w:date="2022-07-21T15:21:00Z">
        <w:r w:rsidR="00BF2C7A">
          <w:t>.</w:t>
        </w:r>
      </w:ins>
      <w:del w:id="801" w:author="Gordon McNab (BRT-UK)" w:date="2022-07-21T15:21:00Z">
        <w:r w:rsidR="00D13435" w:rsidDel="00BF2C7A">
          <w:delText xml:space="preserve">: </w:delText>
        </w:r>
      </w:del>
    </w:p>
    <w:p w14:paraId="49516B8F" w14:textId="4BF77D0A" w:rsidR="008F694A" w:rsidRDefault="0071750D" w:rsidP="0040255C">
      <w:pPr>
        <w:jc w:val="center"/>
      </w:pPr>
      <w:ins w:id="802" w:author="Gordon McNab (BRT-UK)" w:date="2022-07-27T13:00:00Z">
        <w:r>
          <w:rPr>
            <w:noProof/>
          </w:rPr>
          <w:drawing>
            <wp:inline distT="0" distB="0" distL="0" distR="0" wp14:anchorId="4E6B1B15" wp14:editId="5900B4E7">
              <wp:extent cx="5819858" cy="3431561"/>
              <wp:effectExtent l="0" t="0" r="9525"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13"/>
                      <a:stretch>
                        <a:fillRect/>
                      </a:stretch>
                    </pic:blipFill>
                    <pic:spPr>
                      <a:xfrm>
                        <a:off x="0" y="0"/>
                        <a:ext cx="6009415" cy="3543329"/>
                      </a:xfrm>
                      <a:prstGeom prst="rect">
                        <a:avLst/>
                      </a:prstGeom>
                    </pic:spPr>
                  </pic:pic>
                </a:graphicData>
              </a:graphic>
            </wp:inline>
          </w:drawing>
        </w:r>
      </w:ins>
      <w:del w:id="803" w:author="Gordon McNab (BRT-UK)" w:date="2022-07-27T13:00:00Z">
        <w:r w:rsidR="0040255C" w:rsidDel="0071750D">
          <w:rPr>
            <w:noProof/>
          </w:rPr>
          <w:drawing>
            <wp:inline distT="0" distB="0" distL="0" distR="0" wp14:anchorId="6D7A1224" wp14:editId="7084C65E">
              <wp:extent cx="5856020" cy="3013544"/>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07905" cy="3040244"/>
                      </a:xfrm>
                      <a:prstGeom prst="rect">
                        <a:avLst/>
                      </a:prstGeom>
                      <a:noFill/>
                      <a:ln>
                        <a:noFill/>
                      </a:ln>
                    </pic:spPr>
                  </pic:pic>
                </a:graphicData>
              </a:graphic>
            </wp:inline>
          </w:drawing>
        </w:r>
      </w:del>
    </w:p>
    <w:p w14:paraId="08454588" w14:textId="3028B1D9" w:rsidR="00D13435" w:rsidRPr="0021625B" w:rsidRDefault="00F704A8" w:rsidP="00561B29">
      <w:pPr>
        <w:pStyle w:val="Caption"/>
        <w:jc w:val="center"/>
      </w:pPr>
      <w:bookmarkStart w:id="804" w:name="_Toc58319204"/>
      <w:bookmarkStart w:id="805" w:name="_Ref109309320"/>
      <w:r w:rsidRPr="0021625B">
        <w:t xml:space="preserve">Figure </w:t>
      </w:r>
      <w:r w:rsidR="00A10579">
        <w:fldChar w:fldCharType="begin"/>
      </w:r>
      <w:r w:rsidR="00A10579">
        <w:instrText xml:space="preserve"> SEQ Figure \* ARABIC </w:instrText>
      </w:r>
      <w:r w:rsidR="00A10579">
        <w:fldChar w:fldCharType="separate"/>
      </w:r>
      <w:r w:rsidR="00495077">
        <w:rPr>
          <w:noProof/>
        </w:rPr>
        <w:t>5</w:t>
      </w:r>
      <w:r w:rsidR="00A10579">
        <w:rPr>
          <w:noProof/>
        </w:rPr>
        <w:fldChar w:fldCharType="end"/>
      </w:r>
      <w:bookmarkEnd w:id="805"/>
      <w:r w:rsidR="00577827" w:rsidRPr="0021625B">
        <w:t xml:space="preserve"> </w:t>
      </w:r>
      <w:r w:rsidRPr="0021625B">
        <w:t>ESD</w:t>
      </w:r>
      <w:r w:rsidR="000E1E4A" w:rsidRPr="0021625B">
        <w:t xml:space="preserve"> </w:t>
      </w:r>
      <w:del w:id="806" w:author="Gordon McNab (BRT-UK)" w:date="2022-07-20T17:14:00Z">
        <w:r w:rsidR="008F55D0" w:rsidRPr="0021625B" w:rsidDel="00310A93">
          <w:delText>4.10</w:delText>
        </w:r>
      </w:del>
      <w:ins w:id="807" w:author="Gordon McNab (BRT-UK)" w:date="2022-07-20T17:14:00Z">
        <w:r w:rsidR="00310A93">
          <w:t>4.15</w:t>
        </w:r>
      </w:ins>
      <w:r w:rsidRPr="0021625B">
        <w:t xml:space="preserve"> </w:t>
      </w:r>
      <w:proofErr w:type="spellStart"/>
      <w:r w:rsidR="009B59FB" w:rsidRPr="0021625B">
        <w:t>EvChargePoint</w:t>
      </w:r>
      <w:proofErr w:type="spellEnd"/>
      <w:r w:rsidR="00B91A72" w:rsidRPr="0021625B">
        <w:t xml:space="preserve"> </w:t>
      </w:r>
      <w:r w:rsidR="00AC6886" w:rsidRPr="0021625B">
        <w:t>P</w:t>
      </w:r>
      <w:r w:rsidRPr="0021625B">
        <w:t xml:space="preserve">roject </w:t>
      </w:r>
      <w:r w:rsidR="00AC6886" w:rsidRPr="0021625B">
        <w:t>S</w:t>
      </w:r>
      <w:r w:rsidRPr="0021625B">
        <w:t>creenshot</w:t>
      </w:r>
      <w:bookmarkEnd w:id="804"/>
    </w:p>
    <w:p w14:paraId="7F1865E1" w14:textId="66096558" w:rsidR="00773430" w:rsidRDefault="00773430">
      <w:r>
        <w:br w:type="page"/>
      </w:r>
    </w:p>
    <w:p w14:paraId="0893CBD2" w14:textId="3A9CA53B" w:rsidR="00B37BD3" w:rsidRDefault="00C978F3" w:rsidP="0071750D">
      <w:pPr>
        <w:pStyle w:val="Heading2"/>
      </w:pPr>
      <w:bookmarkStart w:id="808" w:name="_Toc473032033"/>
      <w:bookmarkStart w:id="809" w:name="_Toc474330124"/>
      <w:bookmarkStart w:id="810" w:name="_Toc474334253"/>
      <w:bookmarkStart w:id="811" w:name="_Toc473032034"/>
      <w:bookmarkStart w:id="812" w:name="_Toc474330125"/>
      <w:bookmarkStart w:id="813" w:name="_Toc474334254"/>
      <w:bookmarkStart w:id="814" w:name="_Toc109815958"/>
      <w:bookmarkEnd w:id="808"/>
      <w:bookmarkEnd w:id="809"/>
      <w:bookmarkEnd w:id="810"/>
      <w:bookmarkEnd w:id="811"/>
      <w:bookmarkEnd w:id="812"/>
      <w:bookmarkEnd w:id="813"/>
      <w:r>
        <w:lastRenderedPageBreak/>
        <w:t xml:space="preserve">Hardware </w:t>
      </w:r>
      <w:r w:rsidR="00B37BD3">
        <w:t>Connection</w:t>
      </w:r>
      <w:bookmarkEnd w:id="814"/>
    </w:p>
    <w:p w14:paraId="1CC339F9" w14:textId="7C512B39" w:rsidR="00B37BD3" w:rsidRDefault="00B37BD3" w:rsidP="0071750D">
      <w:pPr>
        <w:pStyle w:val="Heading3"/>
      </w:pPr>
      <w:bookmarkStart w:id="815" w:name="_Toc109815959"/>
      <w:r>
        <w:t xml:space="preserve">Power and Ground </w:t>
      </w:r>
      <w:r w:rsidR="00AC6886">
        <w:t>C</w:t>
      </w:r>
      <w:r>
        <w:t>onnection</w:t>
      </w:r>
      <w:bookmarkEnd w:id="815"/>
    </w:p>
    <w:p w14:paraId="014EAE71" w14:textId="058BD6DB" w:rsidR="00B37BD3" w:rsidRPr="00B37BD3" w:rsidRDefault="00A96B48" w:rsidP="0012029F">
      <w:pPr>
        <w:rPr>
          <w:lang w:val="en-GB" w:eastAsia="en-GB"/>
        </w:rPr>
        <w:pPrChange w:id="816" w:author="Gordon McNab (BRT-UK)" w:date="2022-07-20T12:14:00Z">
          <w:pPr>
            <w:jc w:val="both"/>
          </w:pPr>
        </w:pPrChange>
      </w:pPr>
      <w:ins w:id="817" w:author="Gordon McNab (BRT-UK)" w:date="2022-07-21T14:23:00Z">
        <w:r>
          <w:rPr>
            <w:lang w:val="en-GB" w:eastAsia="en-GB"/>
          </w:rPr>
          <w:t xml:space="preserve">The </w:t>
        </w:r>
      </w:ins>
      <w:r w:rsidR="00B37BD3">
        <w:rPr>
          <w:lang w:val="en-GB" w:eastAsia="en-GB"/>
        </w:rPr>
        <w:t>E</w:t>
      </w:r>
      <w:r w:rsidR="00403432">
        <w:rPr>
          <w:lang w:val="en-GB" w:eastAsia="en-GB"/>
        </w:rPr>
        <w:t>VE Mod</w:t>
      </w:r>
      <w:r w:rsidR="00B37BD3">
        <w:rPr>
          <w:lang w:val="en-GB" w:eastAsia="en-GB"/>
        </w:rPr>
        <w:t xml:space="preserve">ule </w:t>
      </w:r>
      <w:ins w:id="818" w:author="Gordon McNab (BRT-UK)" w:date="2022-07-21T14:23:00Z">
        <w:r>
          <w:rPr>
            <w:lang w:val="en-GB" w:eastAsia="en-GB"/>
          </w:rPr>
          <w:t>may be</w:t>
        </w:r>
      </w:ins>
      <w:del w:id="819" w:author="Gordon McNab (BRT-UK)" w:date="2022-07-21T14:23:00Z">
        <w:r w:rsidR="00B37BD3" w:rsidDel="00A96B48">
          <w:rPr>
            <w:lang w:val="en-GB" w:eastAsia="en-GB"/>
          </w:rPr>
          <w:delText>is</w:delText>
        </w:r>
      </w:del>
      <w:r w:rsidR="00B37BD3">
        <w:rPr>
          <w:lang w:val="en-GB" w:eastAsia="en-GB"/>
        </w:rPr>
        <w:t xml:space="preserve"> powered by</w:t>
      </w:r>
      <w:r w:rsidR="00AC72B3">
        <w:rPr>
          <w:lang w:val="en-GB" w:eastAsia="en-GB"/>
        </w:rPr>
        <w:t xml:space="preserve"> a </w:t>
      </w:r>
      <w:r w:rsidR="00B37BD3">
        <w:rPr>
          <w:lang w:val="en-GB" w:eastAsia="en-GB"/>
        </w:rPr>
        <w:t>5</w:t>
      </w:r>
      <w:r w:rsidR="00AC72B3">
        <w:rPr>
          <w:lang w:val="en-GB" w:eastAsia="en-GB"/>
        </w:rPr>
        <w:t>V</w:t>
      </w:r>
      <w:r w:rsidR="00B37BD3">
        <w:rPr>
          <w:lang w:val="en-GB" w:eastAsia="en-GB"/>
        </w:rPr>
        <w:t xml:space="preserve"> </w:t>
      </w:r>
      <w:r w:rsidR="00AC72B3">
        <w:rPr>
          <w:lang w:val="en-GB" w:eastAsia="en-GB"/>
        </w:rPr>
        <w:t xml:space="preserve">supply </w:t>
      </w:r>
      <w:r w:rsidR="00B37BD3">
        <w:rPr>
          <w:lang w:val="en-GB" w:eastAsia="en-GB"/>
        </w:rPr>
        <w:t>from</w:t>
      </w:r>
      <w:r w:rsidR="00AC72B3">
        <w:rPr>
          <w:lang w:val="en-GB" w:eastAsia="en-GB"/>
        </w:rPr>
        <w:t xml:space="preserve"> the</w:t>
      </w:r>
      <w:r w:rsidR="00B37BD3">
        <w:rPr>
          <w:lang w:val="en-GB" w:eastAsia="en-GB"/>
        </w:rPr>
        <w:t xml:space="preserve"> STM32L4 Discovery board</w:t>
      </w:r>
      <w:ins w:id="820" w:author="Gordon McNab (BRT-UK)" w:date="2022-07-21T14:27:00Z">
        <w:r>
          <w:rPr>
            <w:lang w:val="en-GB" w:eastAsia="en-GB"/>
          </w:rPr>
          <w:t xml:space="preserve"> extension connector</w:t>
        </w:r>
      </w:ins>
      <w:ins w:id="821" w:author="Gordon McNab (BRT-UK)" w:date="2022-07-21T14:23:00Z">
        <w:r>
          <w:rPr>
            <w:lang w:val="en-GB" w:eastAsia="en-GB"/>
          </w:rPr>
          <w:t xml:space="preserve">. </w:t>
        </w:r>
      </w:ins>
      <w:ins w:id="822" w:author="Gordon McNab (BRT-UK)" w:date="2022-07-21T14:28:00Z">
        <w:r>
          <w:rPr>
            <w:lang w:val="en-GB" w:eastAsia="en-GB"/>
          </w:rPr>
          <w:t>Both</w:t>
        </w:r>
      </w:ins>
      <w:ins w:id="823" w:author="Gordon McNab (BRT-UK)" w:date="2022-07-21T14:23:00Z">
        <w:r>
          <w:rPr>
            <w:lang w:val="en-GB" w:eastAsia="en-GB"/>
          </w:rPr>
          <w:t xml:space="preserve"> </w:t>
        </w:r>
      </w:ins>
      <w:ins w:id="824" w:author="Gordon McNab (BRT-UK)" w:date="2022-07-21T14:28:00Z">
        <w:r>
          <w:rPr>
            <w:lang w:val="en-GB" w:eastAsia="en-GB"/>
          </w:rPr>
          <w:t xml:space="preserve">the </w:t>
        </w:r>
      </w:ins>
      <w:ins w:id="825" w:author="Gordon McNab (BRT-UK)" w:date="2022-07-21T14:23:00Z">
        <w:r>
          <w:rPr>
            <w:lang w:val="en-GB" w:eastAsia="en-GB"/>
          </w:rPr>
          <w:t>5V</w:t>
        </w:r>
      </w:ins>
      <w:r w:rsidR="00B37BD3">
        <w:rPr>
          <w:lang w:val="en-GB" w:eastAsia="en-GB"/>
        </w:rPr>
        <w:t xml:space="preserve"> </w:t>
      </w:r>
      <w:ins w:id="826" w:author="Gordon McNab (BRT-UK)" w:date="2022-07-21T14:28:00Z">
        <w:r>
          <w:rPr>
            <w:lang w:val="en-GB" w:eastAsia="en-GB"/>
          </w:rPr>
          <w:t xml:space="preserve">pin </w:t>
        </w:r>
      </w:ins>
      <w:r w:rsidR="00B37BD3">
        <w:rPr>
          <w:lang w:val="en-GB" w:eastAsia="en-GB"/>
        </w:rPr>
        <w:t xml:space="preserve">and </w:t>
      </w:r>
      <w:ins w:id="827" w:author="Gordon McNab (BRT-UK)" w:date="2022-07-21T14:28:00Z">
        <w:r>
          <w:rPr>
            <w:lang w:val="en-GB" w:eastAsia="en-GB"/>
          </w:rPr>
          <w:t>one of the GND</w:t>
        </w:r>
      </w:ins>
      <w:del w:id="828" w:author="Gordon McNab (BRT-UK)" w:date="2022-07-21T14:28:00Z">
        <w:r w:rsidR="00AC72B3" w:rsidDel="00A96B48">
          <w:rPr>
            <w:lang w:val="en-GB" w:eastAsia="en-GB"/>
          </w:rPr>
          <w:delText xml:space="preserve">a </w:delText>
        </w:r>
        <w:r w:rsidR="00B37BD3" w:rsidDel="00A96B48">
          <w:rPr>
            <w:lang w:val="en-GB" w:eastAsia="en-GB"/>
          </w:rPr>
          <w:delText>ground</w:delText>
        </w:r>
      </w:del>
      <w:r w:rsidR="00B37BD3">
        <w:rPr>
          <w:lang w:val="en-GB" w:eastAsia="en-GB"/>
        </w:rPr>
        <w:t xml:space="preserve"> pin</w:t>
      </w:r>
      <w:ins w:id="829" w:author="Gordon McNab (BRT-UK)" w:date="2022-07-21T14:28:00Z">
        <w:r>
          <w:rPr>
            <w:lang w:val="en-GB" w:eastAsia="en-GB"/>
          </w:rPr>
          <w:t>s</w:t>
        </w:r>
      </w:ins>
      <w:r w:rsidR="00B37BD3">
        <w:rPr>
          <w:lang w:val="en-GB" w:eastAsia="en-GB"/>
        </w:rPr>
        <w:t xml:space="preserve"> </w:t>
      </w:r>
      <w:ins w:id="830" w:author="Gordon McNab (BRT-UK)" w:date="2022-07-21T14:27:00Z">
        <w:r>
          <w:rPr>
            <w:lang w:val="en-GB" w:eastAsia="en-GB"/>
          </w:rPr>
          <w:t>must be</w:t>
        </w:r>
      </w:ins>
      <w:del w:id="831" w:author="Gordon McNab (BRT-UK)" w:date="2022-07-21T14:27:00Z">
        <w:r w:rsidR="00B37BD3" w:rsidDel="00A96B48">
          <w:rPr>
            <w:lang w:val="en-GB" w:eastAsia="en-GB"/>
          </w:rPr>
          <w:delText>is</w:delText>
        </w:r>
      </w:del>
      <w:del w:id="832" w:author="Gordon McNab (BRT-UK)" w:date="2022-07-21T14:28:00Z">
        <w:r w:rsidR="00B37BD3" w:rsidDel="00A96B48">
          <w:rPr>
            <w:lang w:val="en-GB" w:eastAsia="en-GB"/>
          </w:rPr>
          <w:delText xml:space="preserve"> also</w:delText>
        </w:r>
      </w:del>
      <w:r w:rsidR="00B37BD3">
        <w:rPr>
          <w:lang w:val="en-GB" w:eastAsia="en-GB"/>
        </w:rPr>
        <w:t xml:space="preserve"> connected. </w:t>
      </w:r>
    </w:p>
    <w:p w14:paraId="28526C2E" w14:textId="2C75306D" w:rsidR="004943ED" w:rsidRDefault="00420CB8" w:rsidP="0071750D">
      <w:pPr>
        <w:pStyle w:val="Heading3"/>
      </w:pPr>
      <w:bookmarkStart w:id="833" w:name="_Toc109815960"/>
      <w:r>
        <w:t xml:space="preserve">Signal lines </w:t>
      </w:r>
      <w:r w:rsidR="00AC6886">
        <w:t>C</w:t>
      </w:r>
      <w:r w:rsidR="004943ED">
        <w:t>onnection</w:t>
      </w:r>
      <w:bookmarkEnd w:id="833"/>
    </w:p>
    <w:p w14:paraId="7AEA4578" w14:textId="6C95ADA6" w:rsidR="00F704A8" w:rsidRDefault="004943ED" w:rsidP="0012029F">
      <w:r>
        <w:rPr>
          <w:lang w:val="en-GB" w:eastAsia="en-GB"/>
        </w:rPr>
        <w:t>In this example, STM32L4 MCU’s SPI 1 interface is selected and the following connection is set up</w:t>
      </w:r>
      <w:ins w:id="834" w:author="Gordon McNab (BRT-UK)" w:date="2022-07-21T14:28:00Z">
        <w:r w:rsidR="00C643F2">
          <w:t>.</w:t>
        </w:r>
      </w:ins>
      <w:del w:id="835" w:author="Gordon McNab (BRT-UK)" w:date="2022-07-21T14:28:00Z">
        <w:r w:rsidDel="00C643F2">
          <w:rPr>
            <w:lang w:val="en-GB" w:eastAsia="en-GB"/>
          </w:rPr>
          <w:delText xml:space="preserve">: </w:delText>
        </w:r>
        <w:r w:rsidR="00F704A8" w:rsidDel="00C643F2">
          <w:delText xml:space="preserve"> </w:delText>
        </w:r>
      </w:del>
    </w:p>
    <w:p w14:paraId="371BB3EC" w14:textId="7B9C2ABA" w:rsidR="002739CF" w:rsidDel="00A96B48" w:rsidRDefault="00AC72B3" w:rsidP="0012029F">
      <w:pPr>
        <w:rPr>
          <w:del w:id="836" w:author="Gordon McNab (BRT-UK)" w:date="2022-07-21T14:23:00Z"/>
        </w:rPr>
        <w:pPrChange w:id="837" w:author="Gordon McNab (BRT-UK)" w:date="2022-07-20T12:14:00Z">
          <w:pPr>
            <w:jc w:val="both"/>
          </w:pPr>
        </w:pPrChange>
      </w:pPr>
      <w:r>
        <w:t>Care must be taken if connecting the two boards with simple</w:t>
      </w:r>
      <w:r w:rsidR="002739CF">
        <w:t xml:space="preserve"> jump</w:t>
      </w:r>
      <w:r>
        <w:t>er</w:t>
      </w:r>
      <w:r w:rsidR="002739CF">
        <w:t xml:space="preserve"> wire</w:t>
      </w:r>
      <w:r>
        <w:t>s.</w:t>
      </w:r>
      <w:r w:rsidR="00413932">
        <w:t xml:space="preserve"> </w:t>
      </w:r>
      <w:r w:rsidR="00A57FA4">
        <w:t>I</w:t>
      </w:r>
      <w:r>
        <w:t xml:space="preserve">t may be necessary </w:t>
      </w:r>
      <w:r w:rsidR="00AC6886">
        <w:t>to lower</w:t>
      </w:r>
      <w:r w:rsidR="002739CF">
        <w:t xml:space="preserve"> the frequency of </w:t>
      </w:r>
      <w:r>
        <w:t xml:space="preserve">the </w:t>
      </w:r>
      <w:r w:rsidR="002739CF">
        <w:t xml:space="preserve">SPI clock by setting </w:t>
      </w:r>
      <w:r>
        <w:t xml:space="preserve">the </w:t>
      </w:r>
      <w:r w:rsidR="00ED0A60">
        <w:t xml:space="preserve">BR bits of </w:t>
      </w:r>
      <w:r>
        <w:t xml:space="preserve">the </w:t>
      </w:r>
      <w:r w:rsidR="00413932">
        <w:t>SPIx_CR1 register</w:t>
      </w:r>
      <w:r>
        <w:t xml:space="preserve"> to ensure a stable signal quality</w:t>
      </w:r>
      <w:r w:rsidR="00413932">
        <w:t xml:space="preserve">. </w:t>
      </w:r>
    </w:p>
    <w:p w14:paraId="76A204BC" w14:textId="77777777" w:rsidR="00A57FA4" w:rsidRDefault="00A57FA4" w:rsidP="00A96B48">
      <w:pPr>
        <w:rPr>
          <w:lang w:val="en-GB" w:eastAsia="en-GB"/>
        </w:rPr>
        <w:pPrChange w:id="838" w:author="Gordon McNab (BRT-UK)" w:date="2022-07-21T14:23:00Z">
          <w:pPr>
            <w:jc w:val="both"/>
          </w:pPr>
        </w:pPrChange>
      </w:pPr>
    </w:p>
    <w:p w14:paraId="5A5A90F5" w14:textId="5554C0DA" w:rsidR="00B37BD3" w:rsidRDefault="00B37BD3" w:rsidP="0071750D">
      <w:pPr>
        <w:pStyle w:val="Heading2"/>
      </w:pPr>
      <w:bookmarkStart w:id="839" w:name="_Toc109815961"/>
      <w:r>
        <w:t xml:space="preserve">Software </w:t>
      </w:r>
      <w:r w:rsidR="00AC6886">
        <w:t>S</w:t>
      </w:r>
      <w:r w:rsidR="00291010">
        <w:t>etup</w:t>
      </w:r>
      <w:bookmarkEnd w:id="839"/>
    </w:p>
    <w:p w14:paraId="2D329B72" w14:textId="20840A2B" w:rsidR="00B37BD3" w:rsidRDefault="00D13435" w:rsidP="0071750D">
      <w:pPr>
        <w:pStyle w:val="Heading3"/>
      </w:pPr>
      <w:bookmarkStart w:id="840" w:name="_Toc109815962"/>
      <w:r>
        <w:t>Toolchain</w:t>
      </w:r>
      <w:r w:rsidR="00F77977">
        <w:t xml:space="preserve"> and </w:t>
      </w:r>
      <w:r w:rsidR="00AC6886">
        <w:t>U</w:t>
      </w:r>
      <w:r w:rsidR="00F77977">
        <w:t>tilit</w:t>
      </w:r>
      <w:ins w:id="841" w:author="Gordon McNab (BRT-UK)" w:date="2022-07-21T15:14:00Z">
        <w:r w:rsidR="00403A49">
          <w:t>ies</w:t>
        </w:r>
      </w:ins>
      <w:bookmarkEnd w:id="840"/>
      <w:del w:id="842" w:author="Gordon McNab (BRT-UK)" w:date="2022-07-21T15:14:00Z">
        <w:r w:rsidR="00F77977" w:rsidDel="00403A49">
          <w:delText>y</w:delText>
        </w:r>
      </w:del>
    </w:p>
    <w:p w14:paraId="2C032E66" w14:textId="456ED60D" w:rsidR="00B37BD3" w:rsidRPr="00FB12A5" w:rsidDel="00BF2C7A" w:rsidRDefault="0057020A" w:rsidP="0012029F">
      <w:pPr>
        <w:rPr>
          <w:del w:id="843" w:author="Gordon McNab (BRT-UK)" w:date="2022-07-21T15:24:00Z"/>
        </w:rPr>
        <w:pPrChange w:id="844" w:author="Gordon McNab (BRT-UK)" w:date="2022-07-20T12:14:00Z">
          <w:pPr>
            <w:jc w:val="both"/>
          </w:pPr>
        </w:pPrChange>
      </w:pPr>
      <w:r w:rsidRPr="00FB12A5">
        <w:t>For</w:t>
      </w:r>
      <w:r w:rsidR="00D13435" w:rsidRPr="00FB12A5">
        <w:t xml:space="preserve"> this </w:t>
      </w:r>
      <w:r w:rsidRPr="00FB12A5">
        <w:t>example</w:t>
      </w:r>
      <w:del w:id="845" w:author="Gordon McNab (BRT-UK)" w:date="2022-07-21T15:14:00Z">
        <w:r w:rsidRPr="00FB12A5" w:rsidDel="00403A49">
          <w:delText xml:space="preserve"> </w:delText>
        </w:r>
        <w:r w:rsidR="00D13435" w:rsidRPr="00FB12A5" w:rsidDel="00403A49">
          <w:delText>porting exercise</w:delText>
        </w:r>
      </w:del>
      <w:r w:rsidR="00D13435" w:rsidRPr="00FB12A5">
        <w:t>,</w:t>
      </w:r>
      <w:r w:rsidR="005D4925" w:rsidRPr="00FB12A5">
        <w:t xml:space="preserve"> the</w:t>
      </w:r>
      <w:r w:rsidR="00D13435" w:rsidRPr="00FB12A5">
        <w:t xml:space="preserve"> </w:t>
      </w:r>
      <w:r w:rsidR="00A10579">
        <w:fldChar w:fldCharType="begin"/>
      </w:r>
      <w:r w:rsidR="00A10579">
        <w:instrText xml:space="preserve"> HYPERLINK "https://www.st.com/en/development-tools/stm32cubeide.html" </w:instrText>
      </w:r>
      <w:r w:rsidR="00A10579">
        <w:fldChar w:fldCharType="separate"/>
      </w:r>
      <w:r w:rsidR="006E5488" w:rsidRPr="006E5488">
        <w:rPr>
          <w:rStyle w:val="Hyperlink"/>
        </w:rPr>
        <w:t>STM32CubeIDE</w:t>
      </w:r>
      <w:r w:rsidR="00A10579">
        <w:rPr>
          <w:rStyle w:val="Hyperlink"/>
        </w:rPr>
        <w:fldChar w:fldCharType="end"/>
      </w:r>
      <w:r w:rsidR="006E5488">
        <w:t xml:space="preserve"> </w:t>
      </w:r>
      <w:ins w:id="846" w:author="Gordon McNab (BRT-UK)" w:date="2022-07-21T15:14:00Z">
        <w:r w:rsidR="00403A49">
          <w:t>wa</w:t>
        </w:r>
      </w:ins>
      <w:del w:id="847" w:author="Gordon McNab (BRT-UK)" w:date="2022-07-21T15:14:00Z">
        <w:r w:rsidR="008D477D" w:rsidDel="00403A49">
          <w:delText>i</w:delText>
        </w:r>
      </w:del>
      <w:r w:rsidR="00D13435" w:rsidRPr="00FB12A5">
        <w:t xml:space="preserve">s selected as </w:t>
      </w:r>
      <w:r w:rsidR="005D4925" w:rsidRPr="00FB12A5">
        <w:t xml:space="preserve">the </w:t>
      </w:r>
      <w:r w:rsidR="00D13435" w:rsidRPr="00FB12A5">
        <w:t xml:space="preserve">compiler and linker for </w:t>
      </w:r>
      <w:r w:rsidR="005D4925" w:rsidRPr="00FB12A5">
        <w:t xml:space="preserve">the </w:t>
      </w:r>
      <w:r w:rsidR="00D13435" w:rsidRPr="00FB12A5">
        <w:t>STM32L4 MCU</w:t>
      </w:r>
      <w:ins w:id="848" w:author="Gordon McNab (BRT-UK)" w:date="2022-07-21T15:15:00Z">
        <w:r w:rsidR="00403A49">
          <w:t>.</w:t>
        </w:r>
      </w:ins>
      <w:del w:id="849" w:author="Gordon McNab (BRT-UK)" w:date="2022-07-21T15:15:00Z">
        <w:r w:rsidR="008D477D" w:rsidDel="00403A49">
          <w:delText>, it is free software</w:delText>
        </w:r>
        <w:r w:rsidR="00D13435" w:rsidRPr="00FB12A5" w:rsidDel="00403A49">
          <w:delText>.</w:delText>
        </w:r>
      </w:del>
      <w:r w:rsidR="008D477D">
        <w:t xml:space="preserve"> </w:t>
      </w:r>
      <w:ins w:id="850" w:author="Gordon McNab (BRT-UK)" w:date="2022-07-21T15:21:00Z">
        <w:r w:rsidR="00BF2C7A">
          <w:t xml:space="preserve">As shown in </w:t>
        </w:r>
        <w:r w:rsidR="00BF2C7A">
          <w:fldChar w:fldCharType="begin"/>
        </w:r>
        <w:r w:rsidR="00BF2C7A">
          <w:instrText xml:space="preserve"> REF _Ref109309292 \h </w:instrText>
        </w:r>
      </w:ins>
      <w:r w:rsidR="00BF2C7A">
        <w:fldChar w:fldCharType="separate"/>
      </w:r>
      <w:ins w:id="851" w:author="Gordon McNab (BRT-UK)" w:date="2022-07-21T15:21:00Z">
        <w:r w:rsidR="00BF2C7A">
          <w:t xml:space="preserve">Figure </w:t>
        </w:r>
        <w:r w:rsidR="00BF2C7A">
          <w:rPr>
            <w:noProof/>
          </w:rPr>
          <w:t>6</w:t>
        </w:r>
        <w:r w:rsidR="00BF2C7A">
          <w:fldChar w:fldCharType="end"/>
        </w:r>
        <w:r w:rsidR="00BF2C7A">
          <w:t xml:space="preserve"> v</w:t>
        </w:r>
      </w:ins>
      <w:del w:id="852" w:author="Gordon McNab (BRT-UK)" w:date="2022-07-21T15:15:00Z">
        <w:r w:rsidR="002224BF" w:rsidRPr="00FB12A5" w:rsidDel="00403A49">
          <w:delText>In this example, v</w:delText>
        </w:r>
      </w:del>
      <w:r w:rsidR="002224BF" w:rsidRPr="00FB12A5">
        <w:t xml:space="preserve">ersion </w:t>
      </w:r>
      <w:r w:rsidR="006E5488">
        <w:t>1</w:t>
      </w:r>
      <w:r w:rsidR="002224BF" w:rsidRPr="00FB12A5">
        <w:t>.</w:t>
      </w:r>
      <w:r w:rsidR="00504154">
        <w:t>4</w:t>
      </w:r>
      <w:r w:rsidR="002224BF" w:rsidRPr="00FB12A5">
        <w:t>.</w:t>
      </w:r>
      <w:r w:rsidR="006E5488">
        <w:t>0</w:t>
      </w:r>
      <w:r w:rsidR="002224BF" w:rsidRPr="00FB12A5">
        <w:t xml:space="preserve"> </w:t>
      </w:r>
      <w:ins w:id="853" w:author="Gordon McNab (BRT-UK)" w:date="2022-07-21T15:15:00Z">
        <w:r w:rsidR="00403A49">
          <w:t xml:space="preserve">of STM32CubeIDE </w:t>
        </w:r>
      </w:ins>
      <w:r w:rsidR="002224BF" w:rsidRPr="00FB12A5">
        <w:t xml:space="preserve">is used. </w:t>
      </w:r>
    </w:p>
    <w:p w14:paraId="26606111" w14:textId="77777777" w:rsidR="0040255C" w:rsidRDefault="006E5488" w:rsidP="00BF2C7A">
      <w:pPr>
        <w:rPr>
          <w:noProof/>
        </w:rPr>
        <w:pPrChange w:id="854" w:author="Gordon McNab (BRT-UK)" w:date="2022-07-21T15:24:00Z">
          <w:pPr>
            <w:keepNext/>
            <w:jc w:val="center"/>
          </w:pPr>
        </w:pPrChange>
      </w:pPr>
      <w:del w:id="855" w:author="Gordon McNab (BRT-UK)" w:date="2022-07-21T15:24:00Z">
        <w:r w:rsidRPr="006E5488" w:rsidDel="00BF2C7A">
          <w:rPr>
            <w:noProof/>
            <w:lang w:val="en-US" w:eastAsia="en-US"/>
          </w:rPr>
          <w:delText xml:space="preserve"> </w:delText>
        </w:r>
      </w:del>
    </w:p>
    <w:p w14:paraId="5D8652D9" w14:textId="4C1A41F0" w:rsidR="00F704A8" w:rsidRDefault="0040255C" w:rsidP="00F704A8">
      <w:pPr>
        <w:keepNext/>
        <w:jc w:val="center"/>
      </w:pPr>
      <w:r>
        <w:rPr>
          <w:noProof/>
        </w:rPr>
        <w:drawing>
          <wp:inline distT="0" distB="0" distL="0" distR="0" wp14:anchorId="4EAAFF04" wp14:editId="62C5F969">
            <wp:extent cx="3948150" cy="1965936"/>
            <wp:effectExtent l="19050" t="19050" r="14605" b="1587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74" b="-1"/>
                    <a:stretch/>
                  </pic:blipFill>
                  <pic:spPr bwMode="auto">
                    <a:xfrm>
                      <a:off x="0" y="0"/>
                      <a:ext cx="3978241" cy="19809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6AD0E6" w14:textId="6211A0EF" w:rsidR="00E6041F" w:rsidRDefault="00F704A8" w:rsidP="00F704A8">
      <w:pPr>
        <w:pStyle w:val="Caption"/>
        <w:jc w:val="center"/>
      </w:pPr>
      <w:bookmarkStart w:id="856" w:name="_Toc58319205"/>
      <w:bookmarkStart w:id="857" w:name="_Ref109309292"/>
      <w:r>
        <w:t xml:space="preserve">Figure </w:t>
      </w:r>
      <w:r w:rsidR="00A10579">
        <w:fldChar w:fldCharType="begin"/>
      </w:r>
      <w:r w:rsidR="00A10579">
        <w:instrText xml:space="preserve"> SEQ Figure \* ARABIC </w:instrText>
      </w:r>
      <w:r w:rsidR="00A10579">
        <w:fldChar w:fldCharType="separate"/>
      </w:r>
      <w:r w:rsidR="00495077">
        <w:rPr>
          <w:noProof/>
        </w:rPr>
        <w:t>6</w:t>
      </w:r>
      <w:r w:rsidR="00A10579">
        <w:rPr>
          <w:noProof/>
        </w:rPr>
        <w:fldChar w:fldCharType="end"/>
      </w:r>
      <w:bookmarkEnd w:id="857"/>
      <w:r>
        <w:t xml:space="preserve"> </w:t>
      </w:r>
      <w:r w:rsidR="00A51E7D" w:rsidRPr="0021625B">
        <w:t>STM32CubeIDE</w:t>
      </w:r>
      <w:r w:rsidR="00A51E7D">
        <w:t xml:space="preserve"> </w:t>
      </w:r>
      <w:r w:rsidR="00504154">
        <w:t>version</w:t>
      </w:r>
      <w:bookmarkEnd w:id="856"/>
    </w:p>
    <w:p w14:paraId="2422A03B" w14:textId="292CD7DE" w:rsidR="00D75557" w:rsidRPr="00DB42E6" w:rsidDel="00BF2C7A" w:rsidRDefault="00D75557" w:rsidP="00AC6886">
      <w:pPr>
        <w:jc w:val="both"/>
        <w:rPr>
          <w:del w:id="858" w:author="Gordon McNab (BRT-UK)" w:date="2022-07-21T15:21:00Z"/>
        </w:rPr>
      </w:pPr>
    </w:p>
    <w:p w14:paraId="0775BAE5" w14:textId="64C6FB7A" w:rsidR="00F61F3D" w:rsidRPr="00FB12A5" w:rsidRDefault="00F61F3D" w:rsidP="0012029F">
      <w:pPr>
        <w:pPrChange w:id="859" w:author="Gordon McNab (BRT-UK)" w:date="2022-07-20T12:15:00Z">
          <w:pPr>
            <w:jc w:val="both"/>
          </w:pPr>
        </w:pPrChange>
      </w:pPr>
      <w:r w:rsidRPr="00FB12A5">
        <w:t xml:space="preserve">Another very helpful tool is called </w:t>
      </w:r>
      <w:ins w:id="860" w:author="Gordon McNab (BRT-UK)" w:date="2022-07-21T15:16:00Z">
        <w:r w:rsidR="00403A49">
          <w:fldChar w:fldCharType="begin"/>
        </w:r>
        <w:r w:rsidR="00403A49">
          <w:instrText xml:space="preserve"> HYPERLINK "http://www.st.com/en/development-tools/stm32cubemx.html" </w:instrText>
        </w:r>
        <w:r w:rsidR="00403A49">
          <w:fldChar w:fldCharType="separate"/>
        </w:r>
        <w:del w:id="861" w:author="Gordon McNab (BRT-UK)" w:date="2022-07-21T15:15:00Z">
          <w:r w:rsidRPr="00403A49" w:rsidDel="00403A49">
            <w:rPr>
              <w:rStyle w:val="Hyperlink"/>
            </w:rPr>
            <w:delText>“</w:delText>
          </w:r>
        </w:del>
        <w:r w:rsidRPr="00403A49">
          <w:rPr>
            <w:rStyle w:val="Hyperlink"/>
          </w:rPr>
          <w:t>STM32CubeMX</w:t>
        </w:r>
        <w:r w:rsidR="00403A49">
          <w:fldChar w:fldCharType="end"/>
        </w:r>
      </w:ins>
      <w:del w:id="862" w:author="Gordon McNab (BRT-UK)" w:date="2022-07-21T15:15:00Z">
        <w:r w:rsidRPr="00FB12A5" w:rsidDel="00403A49">
          <w:delText>”</w:delText>
        </w:r>
      </w:del>
      <w:ins w:id="863" w:author="Gordon McNab (BRT-UK)" w:date="2022-07-21T15:16:00Z">
        <w:r w:rsidR="00403A49">
          <w:t xml:space="preserve">. </w:t>
        </w:r>
      </w:ins>
      <w:del w:id="864" w:author="Gordon McNab (BRT-UK)" w:date="2022-07-21T15:16:00Z">
        <w:r w:rsidRPr="00FB12A5" w:rsidDel="00403A49">
          <w:delText xml:space="preserve">, which is downloadable from </w:delText>
        </w:r>
        <w:r w:rsidRPr="00403A49" w:rsidDel="00403A49">
          <w:rPr>
            <w:rPrChange w:id="865" w:author="Gordon McNab (BRT-UK)" w:date="2022-07-21T15:16:00Z">
              <w:rPr>
                <w:rStyle w:val="Hyperlink"/>
              </w:rPr>
            </w:rPrChange>
          </w:rPr>
          <w:delText>here</w:delText>
        </w:r>
        <w:r w:rsidRPr="00FB12A5" w:rsidDel="00403A49">
          <w:delText xml:space="preserve">. </w:delText>
        </w:r>
      </w:del>
      <w:r w:rsidR="00065790" w:rsidRPr="00FB12A5">
        <w:t>This tool can help users configure pin functionality</w:t>
      </w:r>
      <w:del w:id="866" w:author="Gordon McNab (BRT-UK)" w:date="2022-07-21T15:16:00Z">
        <w:r w:rsidR="00065790" w:rsidRPr="00FB12A5" w:rsidDel="00403A49">
          <w:delText xml:space="preserve"> easily</w:delText>
        </w:r>
      </w:del>
      <w:r w:rsidR="00065790" w:rsidRPr="00FB12A5">
        <w:t xml:space="preserve">. In addition, it automatically generates </w:t>
      </w:r>
      <w:ins w:id="867" w:author="Gordon McNab (BRT-UK)" w:date="2022-07-21T15:16:00Z">
        <w:r w:rsidR="00403A49">
          <w:t xml:space="preserve">suitable </w:t>
        </w:r>
      </w:ins>
      <w:del w:id="868" w:author="Gordon McNab (BRT-UK)" w:date="2022-07-21T15:16:00Z">
        <w:r w:rsidR="00065790" w:rsidRPr="00FB12A5" w:rsidDel="00403A49">
          <w:delText xml:space="preserve">the </w:delText>
        </w:r>
      </w:del>
      <w:r w:rsidR="00065790" w:rsidRPr="00FB12A5">
        <w:t>source code to configure hardware resource</w:t>
      </w:r>
      <w:ins w:id="869" w:author="Gordon McNab (BRT-UK)" w:date="2022-07-21T15:16:00Z">
        <w:r w:rsidR="00403A49">
          <w:t>s</w:t>
        </w:r>
      </w:ins>
      <w:r w:rsidR="00065790" w:rsidRPr="00FB12A5">
        <w:t xml:space="preserve">. </w:t>
      </w:r>
    </w:p>
    <w:p w14:paraId="17841CFA" w14:textId="71119392" w:rsidR="00065790" w:rsidRDefault="00065790" w:rsidP="0012029F">
      <w:pPr>
        <w:pPrChange w:id="870" w:author="Gordon McNab (BRT-UK)" w:date="2022-07-20T12:15:00Z">
          <w:pPr>
            <w:jc w:val="both"/>
          </w:pPr>
        </w:pPrChange>
      </w:pPr>
      <w:r>
        <w:t xml:space="preserve">The following </w:t>
      </w:r>
      <w:ins w:id="871" w:author="Gordon McNab (BRT-UK)" w:date="2022-07-21T17:09:00Z">
        <w:r w:rsidR="00042DBC">
          <w:t xml:space="preserve">embedded </w:t>
        </w:r>
      </w:ins>
      <w:r>
        <w:t>file is the project file of</w:t>
      </w:r>
      <w:r w:rsidR="004D7DCF">
        <w:t xml:space="preserve"> the</w:t>
      </w:r>
      <w:r>
        <w:t xml:space="preserve"> </w:t>
      </w:r>
      <w:proofErr w:type="spellStart"/>
      <w:r>
        <w:t>STMCubeMX</w:t>
      </w:r>
      <w:proofErr w:type="spellEnd"/>
      <w:r>
        <w:t xml:space="preserve"> tool which is used by the example project </w:t>
      </w:r>
      <w:r w:rsidR="00157126">
        <w:t xml:space="preserve">specified </w:t>
      </w:r>
      <w:r>
        <w:t xml:space="preserve">in this document. </w:t>
      </w:r>
      <w:ins w:id="872" w:author="Gordon McNab (BRT-UK)" w:date="2022-07-21T17:09:00Z">
        <w:r w:rsidR="00042DBC">
          <w:t>It is also included in the source code for this application note.</w:t>
        </w:r>
      </w:ins>
    </w:p>
    <w:p w14:paraId="022E6DFE" w14:textId="4D7A83E9" w:rsidR="00065790" w:rsidRDefault="00403A49" w:rsidP="00F704A8">
      <w:pPr>
        <w:jc w:val="center"/>
      </w:pPr>
      <w:r>
        <w:object w:dxaOrig="1711" w:dyaOrig="1141" w14:anchorId="71BEBF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9" type="#_x0000_t75" style="width:85.75pt;height:56.95pt" o:ole="">
            <v:imagedata r:id="rId26" o:title=""/>
          </v:shape>
          <o:OLEObject Type="Embed" ProgID="Package" ShapeID="_x0000_i1179" DrawAspect="Icon" ObjectID="_1720436729" r:id="rId27"/>
        </w:object>
      </w:r>
    </w:p>
    <w:p w14:paraId="5387B38C" w14:textId="2F9B6067" w:rsidR="00157126" w:rsidRPr="0012029F" w:rsidRDefault="00BF2C7A" w:rsidP="0012029F">
      <w:pPr>
        <w:rPr>
          <w:u w:val="single"/>
          <w:rPrChange w:id="873" w:author="Gordon McNab (BRT-UK)" w:date="2022-07-20T12:15:00Z">
            <w:rPr/>
          </w:rPrChange>
        </w:rPr>
        <w:pPrChange w:id="874" w:author="Gordon McNab (BRT-UK)" w:date="2022-07-20T12:15:00Z">
          <w:pPr>
            <w:jc w:val="both"/>
          </w:pPr>
        </w:pPrChange>
      </w:pPr>
      <w:ins w:id="875" w:author="Gordon McNab (BRT-UK)" w:date="2022-07-21T15:20:00Z">
        <w:r>
          <w:fldChar w:fldCharType="begin"/>
        </w:r>
        <w:r>
          <w:instrText xml:space="preserve"> REF _Ref109309264 \h </w:instrText>
        </w:r>
      </w:ins>
      <w:r>
        <w:fldChar w:fldCharType="separate"/>
      </w:r>
      <w:ins w:id="876" w:author="Gordon McNab (BRT-UK)" w:date="2022-07-21T15:20:00Z">
        <w:r>
          <w:t xml:space="preserve">Figure </w:t>
        </w:r>
        <w:r>
          <w:rPr>
            <w:noProof/>
          </w:rPr>
          <w:t>7</w:t>
        </w:r>
        <w:r>
          <w:fldChar w:fldCharType="end"/>
        </w:r>
        <w:r>
          <w:t xml:space="preserve"> </w:t>
        </w:r>
      </w:ins>
      <w:del w:id="877" w:author="Gordon McNab (BRT-UK)" w:date="2022-07-21T15:20:00Z">
        <w:r w:rsidR="00157126" w:rsidDel="00BF2C7A">
          <w:delText xml:space="preserve">The following </w:delText>
        </w:r>
      </w:del>
      <w:r w:rsidR="00157126">
        <w:t xml:space="preserve">screenshot shows how the pin configuration looks </w:t>
      </w:r>
      <w:r w:rsidR="00902245">
        <w:t>like once</w:t>
      </w:r>
      <w:r w:rsidR="00157126">
        <w:t xml:space="preserve"> the project is opened using the </w:t>
      </w:r>
      <w:proofErr w:type="spellStart"/>
      <w:r w:rsidR="00157126">
        <w:t>STMCubeMX</w:t>
      </w:r>
      <w:proofErr w:type="spellEnd"/>
      <w:r w:rsidR="00157126">
        <w:t xml:space="preserve"> tool.  </w:t>
      </w:r>
    </w:p>
    <w:p w14:paraId="301CB04B" w14:textId="77777777" w:rsidR="00F704A8" w:rsidRDefault="00065790" w:rsidP="00F704A8">
      <w:pPr>
        <w:keepNext/>
        <w:jc w:val="center"/>
      </w:pPr>
      <w:r>
        <w:rPr>
          <w:noProof/>
          <w:lang w:val="en-US" w:eastAsia="en-US"/>
        </w:rPr>
        <w:lastRenderedPageBreak/>
        <w:drawing>
          <wp:inline distT="0" distB="0" distL="0" distR="0" wp14:anchorId="3308CC1D" wp14:editId="2D4D9B2B">
            <wp:extent cx="5893200" cy="3192150"/>
            <wp:effectExtent l="19050" t="19050" r="12700" b="2730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04850" cy="3198460"/>
                    </a:xfrm>
                    <a:prstGeom prst="rect">
                      <a:avLst/>
                    </a:prstGeom>
                    <a:ln w="6350">
                      <a:solidFill>
                        <a:schemeClr val="tx1"/>
                      </a:solidFill>
                    </a:ln>
                  </pic:spPr>
                </pic:pic>
              </a:graphicData>
            </a:graphic>
          </wp:inline>
        </w:drawing>
      </w:r>
    </w:p>
    <w:p w14:paraId="1FC4CD61" w14:textId="71A2EBF1" w:rsidR="00D75557" w:rsidRPr="00D75557" w:rsidDel="00BF2C7A" w:rsidRDefault="00F704A8" w:rsidP="00F704A8">
      <w:pPr>
        <w:pStyle w:val="Caption"/>
        <w:jc w:val="center"/>
        <w:rPr>
          <w:del w:id="878" w:author="Gordon McNab (BRT-UK)" w:date="2022-07-21T15:24:00Z"/>
        </w:rPr>
      </w:pPr>
      <w:bookmarkStart w:id="879" w:name="_Toc58319206"/>
      <w:bookmarkStart w:id="880" w:name="_Ref109309264"/>
      <w:r>
        <w:t xml:space="preserve">Figure </w:t>
      </w:r>
      <w:r w:rsidR="00A10579">
        <w:fldChar w:fldCharType="begin"/>
      </w:r>
      <w:r w:rsidR="00A10579">
        <w:instrText xml:space="preserve"> SEQ Figure \* ARABIC </w:instrText>
      </w:r>
      <w:r w:rsidR="00A10579">
        <w:fldChar w:fldCharType="separate"/>
      </w:r>
      <w:r w:rsidR="00495077">
        <w:rPr>
          <w:noProof/>
        </w:rPr>
        <w:t>7</w:t>
      </w:r>
      <w:r w:rsidR="00A10579">
        <w:rPr>
          <w:noProof/>
        </w:rPr>
        <w:fldChar w:fldCharType="end"/>
      </w:r>
      <w:bookmarkEnd w:id="880"/>
      <w:r>
        <w:t xml:space="preserve"> </w:t>
      </w:r>
      <w:proofErr w:type="spellStart"/>
      <w:r>
        <w:t>STMCubeMX</w:t>
      </w:r>
      <w:proofErr w:type="spellEnd"/>
      <w:r>
        <w:t xml:space="preserve"> </w:t>
      </w:r>
      <w:r w:rsidR="00AC6886">
        <w:t>S</w:t>
      </w:r>
      <w:r>
        <w:t>napshot</w:t>
      </w:r>
      <w:bookmarkEnd w:id="879"/>
    </w:p>
    <w:p w14:paraId="5C07CCF1" w14:textId="324E1710" w:rsidR="00D75557" w:rsidRDefault="00D75557" w:rsidP="00BF2C7A">
      <w:pPr>
        <w:pStyle w:val="Caption"/>
        <w:jc w:val="center"/>
        <w:pPrChange w:id="881" w:author="Gordon McNab (BRT-UK)" w:date="2022-07-21T15:24:00Z">
          <w:pPr/>
        </w:pPrChange>
      </w:pPr>
      <w:del w:id="882" w:author="Gordon McNab (BRT-UK)" w:date="2022-07-21T15:24:00Z">
        <w:r w:rsidDel="00BF2C7A">
          <w:delText xml:space="preserve">     </w:delText>
        </w:r>
      </w:del>
    </w:p>
    <w:p w14:paraId="2F3A142A" w14:textId="20CC56E5" w:rsidR="00042996" w:rsidRDefault="00C978F3" w:rsidP="0071750D">
      <w:pPr>
        <w:pStyle w:val="Heading2"/>
      </w:pPr>
      <w:bookmarkStart w:id="883" w:name="_Toc109815963"/>
      <w:r>
        <w:t>Project porting procedure</w:t>
      </w:r>
      <w:bookmarkEnd w:id="883"/>
    </w:p>
    <w:p w14:paraId="5A2E564C" w14:textId="1F6948D4" w:rsidR="006D5B2E" w:rsidRDefault="006D5B2E" w:rsidP="00DB42E6">
      <w:pPr>
        <w:rPr>
          <w:lang w:val="en-GB" w:eastAsia="en-GB"/>
        </w:rPr>
      </w:pPr>
      <w:r>
        <w:rPr>
          <w:lang w:val="en-GB" w:eastAsia="en-GB"/>
        </w:rPr>
        <w:t xml:space="preserve">This section describes </w:t>
      </w:r>
      <w:r w:rsidR="001E6A33">
        <w:rPr>
          <w:lang w:val="en-GB" w:eastAsia="en-GB"/>
        </w:rPr>
        <w:t xml:space="preserve">how to use </w:t>
      </w:r>
      <w:proofErr w:type="spellStart"/>
      <w:r w:rsidR="001E6A33">
        <w:t>STMCubeMX</w:t>
      </w:r>
      <w:proofErr w:type="spellEnd"/>
      <w:r w:rsidR="001E6A33">
        <w:t xml:space="preserve"> and </w:t>
      </w:r>
      <w:r w:rsidR="001E6A33" w:rsidRPr="00381132">
        <w:t>STM32CubeIDE</w:t>
      </w:r>
      <w:r w:rsidR="001E6A33">
        <w:t xml:space="preserve"> to port </w:t>
      </w:r>
      <w:r w:rsidR="005066CF">
        <w:t xml:space="preserve">an </w:t>
      </w:r>
      <w:r w:rsidR="001E6A33">
        <w:t>ESD</w:t>
      </w:r>
      <w:r w:rsidR="005066CF">
        <w:t xml:space="preserve"> project</w:t>
      </w:r>
      <w:r w:rsidR="001E6A33">
        <w:t xml:space="preserve"> to STM32</w:t>
      </w:r>
      <w:r w:rsidR="005066CF">
        <w:t>L4 Discovery board</w:t>
      </w:r>
      <w:r>
        <w:rPr>
          <w:lang w:val="en-GB" w:eastAsia="en-GB"/>
        </w:rPr>
        <w:t xml:space="preserve">. </w:t>
      </w:r>
    </w:p>
    <w:p w14:paraId="3929E41D" w14:textId="4F6DB5E9" w:rsidR="005066CF" w:rsidRDefault="00557EF1" w:rsidP="00DB42E6">
      <w:ins w:id="884" w:author="Gordon McNab (BRT-UK)" w:date="2022-07-21T15:25:00Z">
        <w:r>
          <w:rPr>
            <w:lang w:val="en-GB" w:eastAsia="en-GB"/>
          </w:rPr>
          <w:t>To summarise the pro</w:t>
        </w:r>
      </w:ins>
      <w:ins w:id="885" w:author="Gordon McNab (BRT-UK)" w:date="2022-07-21T15:26:00Z">
        <w:r>
          <w:rPr>
            <w:lang w:val="en-GB" w:eastAsia="en-GB"/>
          </w:rPr>
          <w:t>cedure</w:t>
        </w:r>
      </w:ins>
      <w:del w:id="886" w:author="Gordon McNab (BRT-UK)" w:date="2022-07-21T15:25:00Z">
        <w:r w:rsidR="005066CF" w:rsidDel="00557EF1">
          <w:rPr>
            <w:lang w:val="en-GB" w:eastAsia="en-GB"/>
          </w:rPr>
          <w:delText>Basically</w:delText>
        </w:r>
      </w:del>
      <w:r w:rsidR="005066CF">
        <w:rPr>
          <w:lang w:val="en-GB" w:eastAsia="en-GB"/>
        </w:rPr>
        <w:t xml:space="preserve">, </w:t>
      </w:r>
      <w:ins w:id="887" w:author="Gordon McNab (BRT-UK)" w:date="2022-07-21T15:26:00Z">
        <w:r>
          <w:rPr>
            <w:lang w:val="en-GB" w:eastAsia="en-GB"/>
          </w:rPr>
          <w:t xml:space="preserve">the </w:t>
        </w:r>
      </w:ins>
      <w:del w:id="888" w:author="Gordon McNab (BRT-UK)" w:date="2022-07-21T15:26:00Z">
        <w:r w:rsidR="005066CF" w:rsidDel="00557EF1">
          <w:rPr>
            <w:lang w:val="en-GB" w:eastAsia="en-GB"/>
          </w:rPr>
          <w:delText xml:space="preserve">we generate project for </w:delText>
        </w:r>
        <w:r w:rsidR="005066CF" w:rsidDel="00557EF1">
          <w:delText xml:space="preserve">STM32L4 Discovery board </w:delText>
        </w:r>
        <w:r w:rsidR="00F45BA7" w:rsidDel="00557EF1">
          <w:delText xml:space="preserve">by </w:delText>
        </w:r>
      </w:del>
      <w:proofErr w:type="spellStart"/>
      <w:r w:rsidR="00F45BA7">
        <w:t>STMCubeMX</w:t>
      </w:r>
      <w:proofErr w:type="spellEnd"/>
      <w:r w:rsidR="00F45BA7">
        <w:t xml:space="preserve"> </w:t>
      </w:r>
      <w:ins w:id="889" w:author="Gordon McNab (BRT-UK)" w:date="2022-07-21T15:26:00Z">
        <w:r>
          <w:rPr>
            <w:lang w:val="en-GB" w:eastAsia="en-GB"/>
          </w:rPr>
          <w:t>utility is used to</w:t>
        </w:r>
        <w:r>
          <w:rPr>
            <w:lang w:val="en-GB" w:eastAsia="en-GB"/>
          </w:rPr>
          <w:t xml:space="preserve"> generate </w:t>
        </w:r>
        <w:r>
          <w:rPr>
            <w:lang w:val="en-GB" w:eastAsia="en-GB"/>
          </w:rPr>
          <w:t>a</w:t>
        </w:r>
      </w:ins>
      <w:ins w:id="890" w:author="Gordon McNab (BRT-UK)" w:date="2022-07-21T15:27:00Z">
        <w:r>
          <w:rPr>
            <w:lang w:val="en-GB" w:eastAsia="en-GB"/>
          </w:rPr>
          <w:t xml:space="preserve">n empty </w:t>
        </w:r>
      </w:ins>
      <w:ins w:id="891" w:author="Gordon McNab (BRT-UK)" w:date="2022-07-21T15:26:00Z">
        <w:r>
          <w:rPr>
            <w:lang w:val="en-GB" w:eastAsia="en-GB"/>
          </w:rPr>
          <w:t xml:space="preserve">project for </w:t>
        </w:r>
        <w:r>
          <w:t>STM32L4 Discovery board</w:t>
        </w:r>
      </w:ins>
      <w:ins w:id="892" w:author="Gordon McNab (BRT-UK)" w:date="2022-07-21T15:27:00Z">
        <w:r>
          <w:t xml:space="preserve">; </w:t>
        </w:r>
      </w:ins>
      <w:del w:id="893" w:author="Gordon McNab (BRT-UK)" w:date="2022-07-21T15:27:00Z">
        <w:r w:rsidR="005066CF" w:rsidDel="00557EF1">
          <w:delText>at first</w:delText>
        </w:r>
        <w:r w:rsidR="00F45BA7" w:rsidDel="00557EF1">
          <w:delText>,</w:delText>
        </w:r>
        <w:r w:rsidR="005066CF" w:rsidDel="00557EF1">
          <w:delText xml:space="preserve"> </w:delText>
        </w:r>
      </w:del>
      <w:r w:rsidR="005066CF">
        <w:t xml:space="preserve">then </w:t>
      </w:r>
      <w:del w:id="894" w:author="Gordon McNab (BRT-UK)" w:date="2022-07-21T15:28:00Z">
        <w:r w:rsidR="005066CF" w:rsidDel="00557EF1">
          <w:delText xml:space="preserve">use </w:delText>
        </w:r>
      </w:del>
      <w:ins w:id="895" w:author="Gordon McNab (BRT-UK)" w:date="2022-07-21T15:28:00Z">
        <w:r>
          <w:t xml:space="preserve">the </w:t>
        </w:r>
      </w:ins>
      <w:del w:id="896" w:author="Gordon McNab (BRT-UK)" w:date="2022-07-21T15:28:00Z">
        <w:r w:rsidR="005066CF" w:rsidDel="00557EF1">
          <w:delText xml:space="preserve">this project to build the </w:delText>
        </w:r>
      </w:del>
      <w:r w:rsidR="005066CF">
        <w:t xml:space="preserve">ESD generated source code </w:t>
      </w:r>
      <w:ins w:id="897" w:author="Gordon McNab (BRT-UK)" w:date="2022-07-21T15:28:00Z">
        <w:r>
          <w:t xml:space="preserve">is added to the project; the combined code is </w:t>
        </w:r>
      </w:ins>
      <w:ins w:id="898" w:author="Gordon McNab (BRT-UK)" w:date="2022-07-21T15:29:00Z">
        <w:r>
          <w:t xml:space="preserve">configured and </w:t>
        </w:r>
      </w:ins>
      <w:ins w:id="899" w:author="Gordon McNab (BRT-UK)" w:date="2022-07-21T15:28:00Z">
        <w:r>
          <w:t>compiled by the</w:t>
        </w:r>
      </w:ins>
      <w:del w:id="900" w:author="Gordon McNab (BRT-UK)" w:date="2022-07-21T15:28:00Z">
        <w:r w:rsidR="005066CF" w:rsidDel="00557EF1">
          <w:delText>on</w:delText>
        </w:r>
      </w:del>
      <w:del w:id="901" w:author="Gordon McNab (BRT-UK)" w:date="2022-07-21T15:29:00Z">
        <w:r w:rsidR="005066CF" w:rsidDel="00557EF1">
          <w:delText xml:space="preserve"> </w:delText>
        </w:r>
      </w:del>
      <w:ins w:id="902" w:author="Gordon McNab (BRT-UK)" w:date="2022-07-21T15:29:00Z">
        <w:r>
          <w:t xml:space="preserve"> </w:t>
        </w:r>
      </w:ins>
      <w:r w:rsidR="005066CF" w:rsidRPr="0086084A">
        <w:t>STM32CubeIDE</w:t>
      </w:r>
      <w:r w:rsidR="005066CF">
        <w:t>.</w:t>
      </w:r>
    </w:p>
    <w:p w14:paraId="504476AD" w14:textId="06CDCF5B" w:rsidR="0093652A" w:rsidRDefault="0093652A" w:rsidP="00DB42E6">
      <w:r>
        <w:rPr>
          <w:noProof/>
          <w:lang w:val="en-US" w:eastAsia="en-US"/>
        </w:rPr>
        <mc:AlternateContent>
          <mc:Choice Requires="wpg">
            <w:drawing>
              <wp:anchor distT="0" distB="0" distL="114300" distR="114300" simplePos="0" relativeHeight="251676691" behindDoc="0" locked="0" layoutInCell="1" allowOverlap="1" wp14:anchorId="5A48695E" wp14:editId="2F13C918">
                <wp:simplePos x="0" y="0"/>
                <wp:positionH relativeFrom="margin">
                  <wp:posOffset>263105</wp:posOffset>
                </wp:positionH>
                <wp:positionV relativeFrom="paragraph">
                  <wp:posOffset>131107</wp:posOffset>
                </wp:positionV>
                <wp:extent cx="5200650" cy="1561465"/>
                <wp:effectExtent l="0" t="0" r="19050" b="19685"/>
                <wp:wrapTopAndBottom/>
                <wp:docPr id="58" name="Group 58"/>
                <wp:cNvGraphicFramePr/>
                <a:graphic xmlns:a="http://schemas.openxmlformats.org/drawingml/2006/main">
                  <a:graphicData uri="http://schemas.microsoft.com/office/word/2010/wordprocessingGroup">
                    <wpg:wgp>
                      <wpg:cNvGrpSpPr/>
                      <wpg:grpSpPr>
                        <a:xfrm>
                          <a:off x="0" y="0"/>
                          <a:ext cx="5200650" cy="1561465"/>
                          <a:chOff x="0" y="0"/>
                          <a:chExt cx="5200650" cy="1561465"/>
                        </a:xfrm>
                      </wpg:grpSpPr>
                      <wps:wsp>
                        <wps:cNvPr id="35" name="Rectangle 35"/>
                        <wps:cNvSpPr/>
                        <wps:spPr>
                          <a:xfrm>
                            <a:off x="0" y="0"/>
                            <a:ext cx="5200650" cy="15614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ounded Rectangle 36"/>
                        <wps:cNvSpPr/>
                        <wps:spPr>
                          <a:xfrm>
                            <a:off x="273132" y="219694"/>
                            <a:ext cx="1314450" cy="469900"/>
                          </a:xfrm>
                          <a:prstGeom prst="roundRect">
                            <a:avLst/>
                          </a:prstGeom>
                          <a:solidFill>
                            <a:schemeClr val="tx2">
                              <a:lumMod val="20000"/>
                              <a:lumOff val="80000"/>
                            </a:schemeClr>
                          </a:solidFill>
                          <a:ln w="1270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0583C8" w14:textId="0CF108C4" w:rsidR="00504154" w:rsidRPr="00381132" w:rsidRDefault="00504154" w:rsidP="00381132">
                              <w:pPr>
                                <w:jc w:val="center"/>
                                <w:rPr>
                                  <w:color w:val="000000" w:themeColor="text1"/>
                                  <w14:textOutline w14:w="9525" w14:cap="rnd" w14:cmpd="sng" w14:algn="ctr">
                                    <w14:noFill/>
                                    <w14:prstDash w14:val="solid"/>
                                    <w14:bevel/>
                                  </w14:textOutline>
                                </w:rPr>
                              </w:pPr>
                              <w:proofErr w:type="spellStart"/>
                              <w:r w:rsidRPr="00381132">
                                <w:rPr>
                                  <w:b/>
                                  <w:color w:val="000000" w:themeColor="text1"/>
                                  <w14:textOutline w14:w="9525" w14:cap="rnd" w14:cmpd="sng" w14:algn="ctr">
                                    <w14:noFill/>
                                    <w14:prstDash w14:val="solid"/>
                                    <w14:bevel/>
                                  </w14:textOutline>
                                </w:rPr>
                                <w:t>STMCubeMX</w:t>
                              </w:r>
                              <w:proofErr w:type="spellEnd"/>
                              <w:r w:rsidRPr="00381132">
                                <w:rPr>
                                  <w:color w:val="000000" w:themeColor="text1"/>
                                  <w14:textOutline w14:w="9525" w14:cap="rnd" w14:cmpd="sng" w14:algn="ctr">
                                    <w14:noFill/>
                                    <w14:prstDash w14:val="solid"/>
                                    <w14:bevel/>
                                  </w14:textOutline>
                                </w:rPr>
                                <w:t xml:space="preserve"> generated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ounded Rectangle 37"/>
                        <wps:cNvSpPr/>
                        <wps:spPr>
                          <a:xfrm>
                            <a:off x="290945" y="979715"/>
                            <a:ext cx="1250950" cy="457200"/>
                          </a:xfrm>
                          <a:prstGeom prst="roundRect">
                            <a:avLst/>
                          </a:prstGeom>
                          <a:solidFill>
                            <a:schemeClr val="accent3">
                              <a:lumMod val="60000"/>
                              <a:lumOff val="40000"/>
                            </a:schemeClr>
                          </a:solidFill>
                          <a:ln w="1270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B55F32" w14:textId="32146523" w:rsidR="00504154" w:rsidRPr="00381132" w:rsidRDefault="00504154" w:rsidP="00381132">
                              <w:pPr>
                                <w:jc w:val="center"/>
                                <w:rPr>
                                  <w:color w:val="000000" w:themeColor="text1"/>
                                </w:rPr>
                              </w:pPr>
                              <w:r w:rsidRPr="00381132">
                                <w:rPr>
                                  <w:b/>
                                  <w:color w:val="000000" w:themeColor="text1"/>
                                </w:rPr>
                                <w:t>ESD</w:t>
                              </w:r>
                              <w:r w:rsidRPr="00381132">
                                <w:rPr>
                                  <w:color w:val="000000" w:themeColor="text1"/>
                                </w:rPr>
                                <w:t xml:space="preserve"> generated source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95943" y="160317"/>
                            <a:ext cx="1524000" cy="13462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Plus 42"/>
                        <wps:cNvSpPr/>
                        <wps:spPr>
                          <a:xfrm>
                            <a:off x="825335" y="718457"/>
                            <a:ext cx="241300" cy="23495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ight Arrow 43"/>
                        <wps:cNvSpPr/>
                        <wps:spPr>
                          <a:xfrm>
                            <a:off x="1757548" y="380011"/>
                            <a:ext cx="1682750" cy="914400"/>
                          </a:xfrm>
                          <a:prstGeom prst="rightArrow">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23F8FAAA" w14:textId="0B260663" w:rsidR="00504154" w:rsidRPr="0086084A" w:rsidRDefault="00504154" w:rsidP="00F45BA7">
                              <w:pPr>
                                <w:jc w:val="center"/>
                                <w:rPr>
                                  <w:lang w:val="en-US"/>
                                </w:rPr>
                              </w:pPr>
                              <w:r>
                                <w:rPr>
                                  <w:lang w:val="en-US"/>
                                </w:rPr>
                                <w:t xml:space="preserve">Build on </w:t>
                              </w:r>
                              <w:r w:rsidRPr="00381132">
                                <w:rPr>
                                  <w:b/>
                                </w:rPr>
                                <w:t>STM32CubeIDE</w:t>
                              </w:r>
                            </w:p>
                            <w:p w14:paraId="201E83F1" w14:textId="374D1A5C" w:rsidR="00504154" w:rsidRDefault="00504154" w:rsidP="003811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Cube 45"/>
                        <wps:cNvSpPr/>
                        <wps:spPr>
                          <a:xfrm>
                            <a:off x="3532909" y="380011"/>
                            <a:ext cx="1270000" cy="812800"/>
                          </a:xfrm>
                          <a:prstGeom prst="cube">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62481D" w14:textId="7B263564" w:rsidR="00504154" w:rsidRPr="00381132" w:rsidRDefault="00504154" w:rsidP="00381132">
                              <w:pPr>
                                <w:jc w:val="center"/>
                                <w:rPr>
                                  <w:lang w:val="en-US"/>
                                  <w14:textOutline w14:w="9525" w14:cap="rnd" w14:cmpd="sng" w14:algn="ctr">
                                    <w14:noFill/>
                                    <w14:prstDash w14:val="solid"/>
                                    <w14:bevel/>
                                  </w14:textOutline>
                                </w:rPr>
                              </w:pPr>
                              <w:r w:rsidRPr="00381132">
                                <w:rPr>
                                  <w:lang w:val="en-US"/>
                                  <w14:textOutline w14:w="9525" w14:cap="rnd" w14:cmpd="sng" w14:algn="ctr">
                                    <w14:noFill/>
                                    <w14:prstDash w14:val="solid"/>
                                    <w14:bevel/>
                                  </w14:textOutline>
                                </w:rPr>
                                <w:t xml:space="preserve">Binary for </w:t>
                              </w:r>
                              <w:r w:rsidRPr="00381132">
                                <w:rPr>
                                  <w14:textOutline w14:w="9525" w14:cap="rnd" w14:cmpd="sng" w14:algn="ctr">
                                    <w14:noFill/>
                                    <w14:prstDash w14:val="solid"/>
                                    <w14:bevel/>
                                  </w14:textOutline>
                                </w:rPr>
                                <w:t>STM32L4 Discovery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48695E" id="Group 58" o:spid="_x0000_s1026" style="position:absolute;margin-left:20.7pt;margin-top:10.3pt;width:409.5pt;height:122.95pt;z-index:251676691;mso-position-horizontal-relative:margin" coordsize="52006,1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">
                <v:rect id="Rectangle 35" o:spid="_x0000_s1027" style="position:absolute;width:52006;height:15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" filled="f" strokecolor="#243f60 [1604]" strokeweight="2pt"/>
                <v:roundrect id="Rounded Rectangle 36" o:spid="_x0000_s1028" style="position:absolute;left:2731;top:2196;width:13144;height:46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" fillcolor="#c6d9f1 [671]" strokecolor="#243f60 [1604]" strokeweight="1pt">
                  <v:textbox>
                    <w:txbxContent>
                      <w:p w14:paraId="190583C8" w14:textId="0CF108C4" w:rsidR="00504154" w:rsidRPr="00381132" w:rsidRDefault="00504154" w:rsidP="00381132">
                        <w:pPr>
                          <w:jc w:val="center"/>
                          <w:rPr>
                            <w:color w:val="000000" w:themeColor="text1"/>
                            <w14:textOutline w14:w="9525" w14:cap="rnd" w14:cmpd="sng" w14:algn="ctr">
                              <w14:noFill/>
                              <w14:prstDash w14:val="solid"/>
                              <w14:bevel/>
                            </w14:textOutline>
                          </w:rPr>
                        </w:pPr>
                        <w:proofErr w:type="spellStart"/>
                        <w:r w:rsidRPr="00381132">
                          <w:rPr>
                            <w:b/>
                            <w:color w:val="000000" w:themeColor="text1"/>
                            <w14:textOutline w14:w="9525" w14:cap="rnd" w14:cmpd="sng" w14:algn="ctr">
                              <w14:noFill/>
                              <w14:prstDash w14:val="solid"/>
                              <w14:bevel/>
                            </w14:textOutline>
                          </w:rPr>
                          <w:t>STMCubeMX</w:t>
                        </w:r>
                        <w:proofErr w:type="spellEnd"/>
                        <w:r w:rsidRPr="00381132">
                          <w:rPr>
                            <w:color w:val="000000" w:themeColor="text1"/>
                            <w14:textOutline w14:w="9525" w14:cap="rnd" w14:cmpd="sng" w14:algn="ctr">
                              <w14:noFill/>
                              <w14:prstDash w14:val="solid"/>
                              <w14:bevel/>
                            </w14:textOutline>
                          </w:rPr>
                          <w:t xml:space="preserve"> generated project</w:t>
                        </w:r>
                      </w:p>
                    </w:txbxContent>
                  </v:textbox>
                </v:roundrect>
                <v:roundrect id="Rounded Rectangle 37" o:spid="_x0000_s1029" style="position:absolute;left:2909;top:9797;width:12509;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" fillcolor="#c2d69b [1942]" strokecolor="#243f60 [1604]" strokeweight="1pt">
                  <v:textbox>
                    <w:txbxContent>
                      <w:p w14:paraId="3AB55F32" w14:textId="32146523" w:rsidR="00504154" w:rsidRPr="00381132" w:rsidRDefault="00504154" w:rsidP="00381132">
                        <w:pPr>
                          <w:jc w:val="center"/>
                          <w:rPr>
                            <w:color w:val="000000" w:themeColor="text1"/>
                          </w:rPr>
                        </w:pPr>
                        <w:r w:rsidRPr="00381132">
                          <w:rPr>
                            <w:b/>
                            <w:color w:val="000000" w:themeColor="text1"/>
                          </w:rPr>
                          <w:t>ESD</w:t>
                        </w:r>
                        <w:r w:rsidRPr="00381132">
                          <w:rPr>
                            <w:color w:val="000000" w:themeColor="text1"/>
                          </w:rPr>
                          <w:t xml:space="preserve"> generated source code</w:t>
                        </w:r>
                      </w:p>
                    </w:txbxContent>
                  </v:textbox>
                </v:roundrect>
                <v:rect id="Rectangle 40" o:spid="_x0000_s1030" style="position:absolute;left:1959;top:1603;width:15240;height:13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" filled="f" strokecolor="black [3213]" strokeweight="1pt"/>
                <v:shape id="Plus 42" o:spid="_x0000_s1031" style="position:absolute;left:8253;top:7184;width:2413;height:2350;visibility:visible;mso-wrap-style:square;v-text-anchor:middle" coordsize="24130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" path="m31984,89845r61036,l93020,31143r55260,l148280,89845r61036,l209316,145105r-61036,l148280,203807r-55260,l93020,145105r-61036,l31984,89845xe" fillcolor="#4f81bd [3204]" strokecolor="#243f60 [1604]" strokeweight="2pt">
                  <v:path arrowok="t" o:connecttype="custom" o:connectlocs="31984,89845;93020,89845;93020,31143;148280,31143;148280,89845;209316,89845;209316,145105;148280,145105;148280,203807;93020,203807;93020,145105;31984,145105;31984,89845" o:connectangles="0,0,0,0,0,0,0,0,0,0,0,0,0"/>
                </v:shape>
                <v:shape id="Right Arrow 43" o:spid="_x0000_s1032" type="#_x0000_t13" style="position:absolute;left:17575;top:3800;width:16827;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" adj="15731" fillcolor="#4f81bd [3204]" strokecolor="#243f60 [1604]" strokeweight="1pt">
                  <v:textbox>
                    <w:txbxContent>
                      <w:p w14:paraId="23F8FAAA" w14:textId="0B260663" w:rsidR="00504154" w:rsidRPr="0086084A" w:rsidRDefault="00504154" w:rsidP="00F45BA7">
                        <w:pPr>
                          <w:jc w:val="center"/>
                          <w:rPr>
                            <w:lang w:val="en-US"/>
                          </w:rPr>
                        </w:pPr>
                        <w:r>
                          <w:rPr>
                            <w:lang w:val="en-US"/>
                          </w:rPr>
                          <w:t xml:space="preserve">Build on </w:t>
                        </w:r>
                        <w:r w:rsidRPr="00381132">
                          <w:rPr>
                            <w:b/>
                          </w:rPr>
                          <w:t>STM32CubeIDE</w:t>
                        </w:r>
                      </w:p>
                      <w:p w14:paraId="201E83F1" w14:textId="374D1A5C" w:rsidR="00504154" w:rsidRDefault="00504154" w:rsidP="00381132">
                        <w:pPr>
                          <w:jc w:val="center"/>
                        </w:pP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45" o:spid="_x0000_s1033" type="#_x0000_t16" style="position:absolute;left:35329;top:3800;width:12700;height:8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" fillcolor="#d99594 [1941]" stroked="f" strokeweight="2pt">
                  <v:textbox>
                    <w:txbxContent>
                      <w:p w14:paraId="1362481D" w14:textId="7B263564" w:rsidR="00504154" w:rsidRPr="00381132" w:rsidRDefault="00504154" w:rsidP="00381132">
                        <w:pPr>
                          <w:jc w:val="center"/>
                          <w:rPr>
                            <w:lang w:val="en-US"/>
                            <w14:textOutline w14:w="9525" w14:cap="rnd" w14:cmpd="sng" w14:algn="ctr">
                              <w14:noFill/>
                              <w14:prstDash w14:val="solid"/>
                              <w14:bevel/>
                            </w14:textOutline>
                          </w:rPr>
                        </w:pPr>
                        <w:r w:rsidRPr="00381132">
                          <w:rPr>
                            <w:lang w:val="en-US"/>
                            <w14:textOutline w14:w="9525" w14:cap="rnd" w14:cmpd="sng" w14:algn="ctr">
                              <w14:noFill/>
                              <w14:prstDash w14:val="solid"/>
                              <w14:bevel/>
                            </w14:textOutline>
                          </w:rPr>
                          <w:t xml:space="preserve">Binary for </w:t>
                        </w:r>
                        <w:r w:rsidRPr="00381132">
                          <w:rPr>
                            <w14:textOutline w14:w="9525" w14:cap="rnd" w14:cmpd="sng" w14:algn="ctr">
                              <w14:noFill/>
                              <w14:prstDash w14:val="solid"/>
                              <w14:bevel/>
                            </w14:textOutline>
                          </w:rPr>
                          <w:t>STM32L4 Discovery</w:t>
                        </w:r>
                      </w:p>
                    </w:txbxContent>
                  </v:textbox>
                </v:shape>
                <w10:wrap type="topAndBottom" anchorx="margin"/>
              </v:group>
            </w:pict>
          </mc:Fallback>
        </mc:AlternateContent>
      </w:r>
    </w:p>
    <w:p w14:paraId="52E35EEF" w14:textId="41B040A7" w:rsidR="002D2098" w:rsidRDefault="002D2098" w:rsidP="002D2098">
      <w:pPr>
        <w:pStyle w:val="Caption"/>
        <w:jc w:val="center"/>
        <w:rPr>
          <w:lang w:val="en-GB" w:eastAsia="en-GB"/>
        </w:rPr>
      </w:pPr>
      <w:bookmarkStart w:id="903" w:name="_Toc58319207"/>
      <w:r>
        <w:t xml:space="preserve">Figure </w:t>
      </w:r>
      <w:r w:rsidR="00A10579">
        <w:fldChar w:fldCharType="begin"/>
      </w:r>
      <w:r w:rsidR="00A10579">
        <w:instrText xml:space="preserve"> SEQ Figure \* ARABIC </w:instrText>
      </w:r>
      <w:r w:rsidR="00A10579">
        <w:fldChar w:fldCharType="separate"/>
      </w:r>
      <w:r w:rsidR="00495077">
        <w:rPr>
          <w:noProof/>
        </w:rPr>
        <w:t>8</w:t>
      </w:r>
      <w:r w:rsidR="00A10579">
        <w:rPr>
          <w:noProof/>
        </w:rPr>
        <w:fldChar w:fldCharType="end"/>
      </w:r>
      <w:r>
        <w:t xml:space="preserve"> </w:t>
      </w:r>
      <w:r w:rsidR="00B91A72">
        <w:t>Project porting procedure</w:t>
      </w:r>
      <w:bookmarkEnd w:id="903"/>
    </w:p>
    <w:p w14:paraId="73BDC960" w14:textId="5FFE25A8" w:rsidR="0093652A" w:rsidRDefault="0093652A">
      <w:r>
        <w:br w:type="page"/>
      </w:r>
    </w:p>
    <w:p w14:paraId="0B91EFBE" w14:textId="2896FED7" w:rsidR="00145011" w:rsidRDefault="00145011" w:rsidP="0071750D">
      <w:pPr>
        <w:pStyle w:val="Heading3"/>
        <w:rPr>
          <w:ins w:id="904" w:author="Gordon McNab (BRT-UK)" w:date="2022-07-21T15:30:00Z"/>
        </w:rPr>
      </w:pPr>
      <w:bookmarkStart w:id="905" w:name="_Toc109815964"/>
      <w:ins w:id="906" w:author="Gordon McNab (BRT-UK)" w:date="2022-07-21T15:31:00Z">
        <w:r>
          <w:lastRenderedPageBreak/>
          <w:t>Export ESD Generated Source Code</w:t>
        </w:r>
      </w:ins>
      <w:bookmarkEnd w:id="905"/>
    </w:p>
    <w:p w14:paraId="294EB362" w14:textId="5FB6B479" w:rsidR="0098582F" w:rsidRDefault="0098582F" w:rsidP="00145011">
      <w:pPr>
        <w:rPr>
          <w:ins w:id="907" w:author="Gordon McNab (BRT-UK)" w:date="2022-07-21T15:47:00Z"/>
        </w:rPr>
      </w:pPr>
      <w:ins w:id="908" w:author="Gordon McNab (BRT-UK)" w:date="2022-07-21T15:48:00Z">
        <w:r>
          <w:t xml:space="preserve">In this section the ESD will generate the source code for the EVE section of the </w:t>
        </w:r>
      </w:ins>
      <w:ins w:id="909" w:author="Gordon McNab (BRT-UK)" w:date="2022-07-21T15:59:00Z">
        <w:r w:rsidR="004A18BD">
          <w:t>example.</w:t>
        </w:r>
      </w:ins>
    </w:p>
    <w:p w14:paraId="340E4558" w14:textId="22871650" w:rsidR="004A18BD" w:rsidRDefault="00723F64" w:rsidP="004A18BD">
      <w:pPr>
        <w:pStyle w:val="Heading4"/>
        <w:rPr>
          <w:ins w:id="910" w:author="Gordon McNab (BRT-UK)" w:date="2022-07-21T15:59:00Z"/>
        </w:rPr>
        <w:pPrChange w:id="911" w:author="Gordon McNab (BRT-UK)" w:date="2022-07-21T15:59:00Z">
          <w:pPr/>
        </w:pPrChange>
      </w:pPr>
      <w:del w:id="912" w:author="Gordon McNab (BRT-UK)" w:date="2022-07-21T15:33:00Z">
        <w:r w:rsidDel="00145011">
          <w:delText>Create</w:delText>
        </w:r>
        <w:r w:rsidR="005066CF" w:rsidDel="00145011">
          <w:delText xml:space="preserve"> </w:delText>
        </w:r>
      </w:del>
      <w:ins w:id="913" w:author="Gordon McNab (BRT-UK)" w:date="2022-07-21T15:34:00Z">
        <w:r w:rsidR="00145011">
          <w:t>O</w:t>
        </w:r>
      </w:ins>
      <w:del w:id="914" w:author="Gordon McNab (BRT-UK)" w:date="2022-07-21T15:34:00Z">
        <w:r w:rsidR="005066CF" w:rsidDel="00145011">
          <w:delText>project</w:delText>
        </w:r>
      </w:del>
      <w:ins w:id="915" w:author="Gordon McNab (BRT-UK)" w:date="2022-07-21T15:33:00Z">
        <w:r w:rsidR="00145011">
          <w:t>pen</w:t>
        </w:r>
      </w:ins>
      <w:ins w:id="916" w:author="Gordon McNab (BRT-UK)" w:date="2022-07-21T15:34:00Z">
        <w:r w:rsidR="00145011">
          <w:t xml:space="preserve"> the </w:t>
        </w:r>
      </w:ins>
      <w:ins w:id="917" w:author="Gordon McNab (BRT-UK)" w:date="2022-07-21T15:59:00Z">
        <w:r w:rsidR="004A18BD">
          <w:t>ESD Project</w:t>
        </w:r>
      </w:ins>
    </w:p>
    <w:p w14:paraId="383DD03C" w14:textId="581BD76C" w:rsidR="005066CF" w:rsidDel="004A18BD" w:rsidRDefault="004A18BD" w:rsidP="00145011">
      <w:pPr>
        <w:rPr>
          <w:del w:id="918" w:author="Gordon McNab (BRT-UK)" w:date="2022-07-21T16:00:00Z"/>
        </w:rPr>
        <w:pPrChange w:id="919" w:author="Gordon McNab (BRT-UK)" w:date="2022-07-21T15:30:00Z">
          <w:pPr>
            <w:pStyle w:val="Heading3"/>
          </w:pPr>
        </w:pPrChange>
      </w:pPr>
      <w:ins w:id="920" w:author="Gordon McNab (BRT-UK)" w:date="2022-07-21T16:00:00Z">
        <w:r>
          <w:t xml:space="preserve">From ESD open the </w:t>
        </w:r>
      </w:ins>
      <w:ins w:id="921" w:author="Gordon McNab (BRT-UK)" w:date="2022-07-21T15:34:00Z">
        <w:r w:rsidR="00145011">
          <w:t>“</w:t>
        </w:r>
        <w:proofErr w:type="spellStart"/>
        <w:r w:rsidR="00145011">
          <w:t>EvChargePoint</w:t>
        </w:r>
        <w:proofErr w:type="spellEnd"/>
        <w:r w:rsidR="00145011">
          <w:t>” project</w:t>
        </w:r>
      </w:ins>
      <w:ins w:id="922" w:author="Gordon McNab (BRT-UK)" w:date="2022-07-21T15:47:00Z">
        <w:r w:rsidR="0098582F">
          <w:t xml:space="preserve"> from the</w:t>
        </w:r>
      </w:ins>
      <w:r w:rsidR="005066CF">
        <w:t xml:space="preserve"> </w:t>
      </w:r>
      <w:ins w:id="923" w:author="Gordon McNab (BRT-UK)" w:date="2022-07-21T15:46:00Z">
        <w:r w:rsidR="0098582F">
          <w:rPr>
            <w:iCs/>
          </w:rPr>
          <w:t>“</w:t>
        </w:r>
        <w:r w:rsidR="0098582F" w:rsidRPr="00FB3176">
          <w:rPr>
            <w:iCs/>
          </w:rPr>
          <w:t>Examples\Advanced”</w:t>
        </w:r>
        <w:r w:rsidR="0098582F">
          <w:t xml:space="preserve"> folder of the ESD installation directory</w:t>
        </w:r>
      </w:ins>
      <w:ins w:id="924" w:author="Gordon McNab (BRT-UK)" w:date="2022-07-21T16:00:00Z">
        <w:r>
          <w:t xml:space="preserve">, see </w:t>
        </w:r>
        <w:r>
          <w:fldChar w:fldCharType="begin"/>
        </w:r>
        <w:r>
          <w:instrText xml:space="preserve"> REF _Ref109311663 \h </w:instrText>
        </w:r>
      </w:ins>
      <w:r>
        <w:fldChar w:fldCharType="separate"/>
      </w:r>
      <w:ins w:id="925" w:author="Gordon McNab (BRT-UK)" w:date="2022-07-21T16:00:00Z">
        <w:r>
          <w:t xml:space="preserve">Figure </w:t>
        </w:r>
        <w:r>
          <w:rPr>
            <w:noProof/>
          </w:rPr>
          <w:t>9</w:t>
        </w:r>
        <w:r>
          <w:fldChar w:fldCharType="end"/>
        </w:r>
      </w:ins>
      <w:ins w:id="926" w:author="Gordon McNab (BRT-UK)" w:date="2022-07-21T15:47:00Z">
        <w:r w:rsidR="0098582F">
          <w:t>.</w:t>
        </w:r>
      </w:ins>
      <w:ins w:id="927" w:author="Gordon McNab (BRT-UK)" w:date="2022-07-21T15:46:00Z">
        <w:r w:rsidR="0098582F">
          <w:t xml:space="preserve"> </w:t>
        </w:r>
      </w:ins>
      <w:del w:id="928" w:author="Gordon McNab (BRT-UK)" w:date="2022-07-21T16:00:00Z">
        <w:r w:rsidR="005066CF" w:rsidDel="004A18BD">
          <w:delText>on ESD</w:delText>
        </w:r>
        <w:r w:rsidR="00723F64" w:rsidDel="004A18BD">
          <w:delText xml:space="preserve"> and generate source code</w:delText>
        </w:r>
        <w:r w:rsidR="00B91A72" w:rsidDel="004A18BD">
          <w:delText xml:space="preserve"> for eclipse IDE</w:delText>
        </w:r>
      </w:del>
    </w:p>
    <w:p w14:paraId="55F67374" w14:textId="07996A09" w:rsidR="00AA1C64" w:rsidDel="004A18BD" w:rsidRDefault="00AA1C64" w:rsidP="004A18BD">
      <w:pPr>
        <w:rPr>
          <w:del w:id="929" w:author="Gordon McNab (BRT-UK)" w:date="2022-07-21T16:00:00Z"/>
        </w:rPr>
        <w:pPrChange w:id="930" w:author="Gordon McNab (BRT-UK)" w:date="2022-07-21T16:00:00Z">
          <w:pPr>
            <w:pStyle w:val="ListParagraph"/>
            <w:numPr>
              <w:numId w:val="29"/>
            </w:numPr>
            <w:ind w:hanging="360"/>
          </w:pPr>
        </w:pPrChange>
      </w:pPr>
      <w:del w:id="931" w:author="Gordon McNab (BRT-UK)" w:date="2022-07-21T16:00:00Z">
        <w:r w:rsidDel="004A18BD">
          <w:delText>On ESD, open “</w:delText>
        </w:r>
        <w:r w:rsidR="009B59FB" w:rsidDel="004A18BD">
          <w:delText>EvChargePoint</w:delText>
        </w:r>
        <w:r w:rsidDel="004A18BD">
          <w:delText xml:space="preserve">” </w:delText>
        </w:r>
        <w:r w:rsidR="00723F64" w:rsidDel="004A18BD">
          <w:delText>project</w:delText>
        </w:r>
      </w:del>
    </w:p>
    <w:p w14:paraId="66E415A2" w14:textId="181BD270" w:rsidR="00723F64" w:rsidRDefault="00AA1C64" w:rsidP="004A18BD">
      <w:pPr>
        <w:pPrChange w:id="932" w:author="Gordon McNab (BRT-UK)" w:date="2022-07-21T16:00:00Z">
          <w:pPr>
            <w:ind w:left="360"/>
          </w:pPr>
        </w:pPrChange>
      </w:pPr>
      <w:del w:id="933" w:author="Gordon McNab (BRT-UK)" w:date="2022-07-21T16:00:00Z">
        <w:r w:rsidDel="004A18BD">
          <w:rPr>
            <w:lang w:val="en-GB" w:eastAsia="en-GB"/>
          </w:rPr>
          <w:delText>It is located at “$(ESD</w:delText>
        </w:r>
      </w:del>
      <w:del w:id="934" w:author="Gordon McNab (BRT-UK)" w:date="2022-07-20T17:14:00Z">
        <w:r w:rsidR="008F55D0" w:rsidDel="00310A93">
          <w:rPr>
            <w:lang w:val="en-GB" w:eastAsia="en-GB"/>
          </w:rPr>
          <w:delText>4.10</w:delText>
        </w:r>
      </w:del>
      <w:del w:id="935" w:author="Gordon McNab (BRT-UK)" w:date="2022-07-21T16:00:00Z">
        <w:r w:rsidDel="004A18BD">
          <w:rPr>
            <w:lang w:val="en-GB" w:eastAsia="en-GB"/>
          </w:rPr>
          <w:delText xml:space="preserve"> Installation Path)\Examples\</w:delText>
        </w:r>
        <w:r w:rsidR="000B532D" w:rsidDel="004A18BD">
          <w:rPr>
            <w:lang w:val="en-GB" w:eastAsia="en-GB"/>
          </w:rPr>
          <w:delText>Advanced</w:delText>
        </w:r>
        <w:r w:rsidDel="004A18BD">
          <w:rPr>
            <w:lang w:val="en-GB" w:eastAsia="en-GB"/>
          </w:rPr>
          <w:delText>” folder.</w:delText>
        </w:r>
      </w:del>
    </w:p>
    <w:p w14:paraId="6E078D98" w14:textId="03193891" w:rsidR="00723F64" w:rsidRDefault="00902245" w:rsidP="00902245">
      <w:pPr>
        <w:pStyle w:val="ListParagraph"/>
        <w:ind w:left="0"/>
        <w:jc w:val="center"/>
      </w:pPr>
      <w:r>
        <w:rPr>
          <w:noProof/>
        </w:rPr>
        <w:drawing>
          <wp:inline distT="0" distB="0" distL="0" distR="0" wp14:anchorId="799BBD02" wp14:editId="272F9AD9">
            <wp:extent cx="2782957" cy="1938689"/>
            <wp:effectExtent l="19050" t="19050" r="17780" b="2349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6972" cy="1955419"/>
                    </a:xfrm>
                    <a:prstGeom prst="rect">
                      <a:avLst/>
                    </a:prstGeom>
                    <a:ln>
                      <a:solidFill>
                        <a:schemeClr val="tx1"/>
                      </a:solidFill>
                    </a:ln>
                  </pic:spPr>
                </pic:pic>
              </a:graphicData>
            </a:graphic>
          </wp:inline>
        </w:drawing>
      </w:r>
    </w:p>
    <w:p w14:paraId="2840C215" w14:textId="4A12C356" w:rsidR="002D2098" w:rsidRDefault="002D2098" w:rsidP="002D2098">
      <w:pPr>
        <w:pStyle w:val="Caption"/>
        <w:jc w:val="center"/>
        <w:rPr>
          <w:lang w:val="en-GB" w:eastAsia="en-GB"/>
        </w:rPr>
      </w:pPr>
      <w:bookmarkStart w:id="936" w:name="_Toc58319208"/>
      <w:bookmarkStart w:id="937" w:name="_Ref109311663"/>
      <w:r>
        <w:t xml:space="preserve">Figure </w:t>
      </w:r>
      <w:r w:rsidR="00A10579">
        <w:fldChar w:fldCharType="begin"/>
      </w:r>
      <w:r w:rsidR="00A10579">
        <w:instrText xml:space="preserve"> SEQ Figure \* ARA</w:instrText>
      </w:r>
      <w:r w:rsidR="00A10579">
        <w:instrText xml:space="preserve">BIC </w:instrText>
      </w:r>
      <w:r w:rsidR="00A10579">
        <w:fldChar w:fldCharType="separate"/>
      </w:r>
      <w:r w:rsidR="00495077">
        <w:rPr>
          <w:noProof/>
        </w:rPr>
        <w:t>9</w:t>
      </w:r>
      <w:r w:rsidR="00A10579">
        <w:rPr>
          <w:noProof/>
        </w:rPr>
        <w:fldChar w:fldCharType="end"/>
      </w:r>
      <w:bookmarkEnd w:id="937"/>
      <w:r>
        <w:t xml:space="preserve"> </w:t>
      </w:r>
      <w:r w:rsidR="00AA1C64">
        <w:t xml:space="preserve">The </w:t>
      </w:r>
      <w:proofErr w:type="spellStart"/>
      <w:r w:rsidR="009B59FB">
        <w:rPr>
          <w:lang w:val="en-GB" w:eastAsia="en-GB"/>
        </w:rPr>
        <w:t>EvChargePoint</w:t>
      </w:r>
      <w:proofErr w:type="spellEnd"/>
      <w:r w:rsidR="00AA1C64">
        <w:rPr>
          <w:lang w:val="en-GB" w:eastAsia="en-GB"/>
        </w:rPr>
        <w:t xml:space="preserve"> project on ESD</w:t>
      </w:r>
      <w:bookmarkEnd w:id="936"/>
    </w:p>
    <w:p w14:paraId="4E21474D" w14:textId="4BF2D8A5" w:rsidR="00723F64" w:rsidRDefault="004A18BD" w:rsidP="004A18BD">
      <w:pPr>
        <w:pStyle w:val="Heading4"/>
        <w:rPr>
          <w:ins w:id="938" w:author="Gordon McNab (BRT-UK)" w:date="2022-07-21T16:01:00Z"/>
        </w:rPr>
        <w:pPrChange w:id="939" w:author="Gordon McNab (BRT-UK)" w:date="2022-07-21T16:01:00Z">
          <w:pPr>
            <w:pStyle w:val="ListParagraph"/>
          </w:pPr>
        </w:pPrChange>
      </w:pPr>
      <w:ins w:id="940" w:author="Gordon McNab (BRT-UK)" w:date="2022-07-21T16:01:00Z">
        <w:r>
          <w:t>Export the ESD Project</w:t>
        </w:r>
      </w:ins>
    </w:p>
    <w:p w14:paraId="18C15552" w14:textId="473A4B16" w:rsidR="004A18BD" w:rsidDel="004A18BD" w:rsidRDefault="004A18BD" w:rsidP="00381132">
      <w:pPr>
        <w:pStyle w:val="ListParagraph"/>
        <w:rPr>
          <w:del w:id="941" w:author="Gordon McNab (BRT-UK)" w:date="2022-07-21T16:01:00Z"/>
        </w:rPr>
      </w:pPr>
    </w:p>
    <w:p w14:paraId="3E815651" w14:textId="77B1B551" w:rsidR="00723F64" w:rsidDel="004A18BD" w:rsidRDefault="00723F64" w:rsidP="004A18BD">
      <w:pPr>
        <w:rPr>
          <w:del w:id="942" w:author="Gordon McNab (BRT-UK)" w:date="2022-07-21T16:01:00Z"/>
        </w:rPr>
        <w:pPrChange w:id="943" w:author="Gordon McNab (BRT-UK)" w:date="2022-07-21T16:01:00Z">
          <w:pPr>
            <w:pStyle w:val="ListParagraph"/>
            <w:numPr>
              <w:numId w:val="29"/>
            </w:numPr>
            <w:ind w:hanging="360"/>
          </w:pPr>
        </w:pPrChange>
      </w:pPr>
      <w:r>
        <w:t xml:space="preserve">Export the project to </w:t>
      </w:r>
      <w:ins w:id="944" w:author="Gordon McNab (BRT-UK)" w:date="2022-07-21T16:01:00Z">
        <w:r w:rsidR="004A18BD">
          <w:t xml:space="preserve">a </w:t>
        </w:r>
      </w:ins>
      <w:r>
        <w:t>local folder</w:t>
      </w:r>
      <w:ins w:id="945" w:author="Gordon McNab (BRT-UK)" w:date="2022-07-21T16:01:00Z">
        <w:r w:rsidR="004A18BD">
          <w:t>. From the menu bar, s</w:t>
        </w:r>
      </w:ins>
    </w:p>
    <w:p w14:paraId="69C53831" w14:textId="2C5A0926" w:rsidR="002D2098" w:rsidDel="004A18BD" w:rsidRDefault="00AA1C64" w:rsidP="004A18BD">
      <w:pPr>
        <w:rPr>
          <w:del w:id="946" w:author="Gordon McNab (BRT-UK)" w:date="2022-07-21T16:02:00Z"/>
        </w:rPr>
        <w:pPrChange w:id="947" w:author="Gordon McNab (BRT-UK)" w:date="2022-07-21T16:01:00Z">
          <w:pPr>
            <w:pStyle w:val="ListParagraph"/>
          </w:pPr>
        </w:pPrChange>
      </w:pPr>
      <w:del w:id="948" w:author="Gordon McNab (BRT-UK)" w:date="2022-07-21T16:01:00Z">
        <w:r w:rsidDel="004A18BD">
          <w:delText>S</w:delText>
        </w:r>
      </w:del>
      <w:r w:rsidR="002D2098">
        <w:t xml:space="preserve">elect </w:t>
      </w:r>
      <w:ins w:id="949" w:author="Gordon McNab (BRT-UK)" w:date="2022-07-21T16:01:00Z">
        <w:r w:rsidR="004A18BD">
          <w:t>“</w:t>
        </w:r>
      </w:ins>
      <w:r w:rsidR="002D2098">
        <w:t>File</w:t>
      </w:r>
      <w:ins w:id="950" w:author="Gordon McNab (BRT-UK)" w:date="2022-07-21T16:01:00Z">
        <w:r w:rsidR="004A18BD">
          <w:t>”</w:t>
        </w:r>
      </w:ins>
      <w:r w:rsidR="002D2098">
        <w:t xml:space="preserve"> -&gt; </w:t>
      </w:r>
      <w:r>
        <w:t>“</w:t>
      </w:r>
      <w:r w:rsidR="002D2098">
        <w:t>Export as Eclipse Project</w:t>
      </w:r>
      <w:r>
        <w:t>”</w:t>
      </w:r>
      <w:ins w:id="951" w:author="Gordon McNab (BRT-UK)" w:date="2022-07-21T16:01:00Z">
        <w:r w:rsidR="004A18BD">
          <w:t xml:space="preserve"> (</w:t>
        </w:r>
        <w:r w:rsidR="004A18BD">
          <w:fldChar w:fldCharType="begin"/>
        </w:r>
        <w:r w:rsidR="004A18BD">
          <w:instrText xml:space="preserve"> REF _Ref109311728 \h </w:instrText>
        </w:r>
      </w:ins>
      <w:r w:rsidR="004A18BD">
        <w:fldChar w:fldCharType="separate"/>
      </w:r>
      <w:ins w:id="952" w:author="Gordon McNab (BRT-UK)" w:date="2022-07-21T16:01:00Z">
        <w:r w:rsidR="004A18BD">
          <w:t xml:space="preserve">Figure </w:t>
        </w:r>
        <w:r w:rsidR="004A18BD">
          <w:rPr>
            <w:noProof/>
          </w:rPr>
          <w:t>10</w:t>
        </w:r>
        <w:r w:rsidR="004A18BD">
          <w:fldChar w:fldCharType="end"/>
        </w:r>
        <w:r w:rsidR="004A18BD">
          <w:t>)</w:t>
        </w:r>
      </w:ins>
      <w:del w:id="953" w:author="Gordon McNab (BRT-UK)" w:date="2022-07-21T16:01:00Z">
        <w:r w:rsidR="002D2098" w:rsidDel="004A18BD">
          <w:delText xml:space="preserve"> </w:delText>
        </w:r>
      </w:del>
      <w:del w:id="954" w:author="Gordon McNab (BRT-UK)" w:date="2022-07-21T16:02:00Z">
        <w:r w:rsidR="002D2098" w:rsidDel="004A18BD">
          <w:delText xml:space="preserve">and </w:delText>
        </w:r>
        <w:r w:rsidDel="004A18BD">
          <w:delText>choose</w:delText>
        </w:r>
        <w:r w:rsidR="002D2098" w:rsidDel="004A18BD">
          <w:delText xml:space="preserve"> a local folder to store export files</w:delText>
        </w:r>
        <w:r w:rsidDel="004A18BD">
          <w:delText>.</w:delText>
        </w:r>
      </w:del>
      <w:ins w:id="955" w:author="Gordon McNab (BRT-UK)" w:date="2022-07-21T16:02:00Z">
        <w:r w:rsidR="004A18BD">
          <w:t>.</w:t>
        </w:r>
      </w:ins>
    </w:p>
    <w:p w14:paraId="3F4A4F40" w14:textId="77777777" w:rsidR="00420E6E" w:rsidRDefault="00420E6E" w:rsidP="004A18BD">
      <w:pPr>
        <w:rPr>
          <w:noProof/>
        </w:rPr>
        <w:pPrChange w:id="956" w:author="Gordon McNab (BRT-UK)" w:date="2022-07-21T16:02:00Z">
          <w:pPr>
            <w:pStyle w:val="ListParagraph"/>
            <w:ind w:left="0"/>
          </w:pPr>
        </w:pPrChange>
      </w:pPr>
    </w:p>
    <w:p w14:paraId="70E6199A" w14:textId="2951B632" w:rsidR="00AA1C64" w:rsidRDefault="00420E6E" w:rsidP="00381132">
      <w:pPr>
        <w:pStyle w:val="ListParagraph"/>
        <w:ind w:left="0"/>
        <w:jc w:val="center"/>
      </w:pPr>
      <w:r>
        <w:rPr>
          <w:noProof/>
          <w:lang w:val="en-US" w:eastAsia="en-US"/>
        </w:rPr>
        <w:drawing>
          <wp:inline distT="0" distB="0" distL="0" distR="0" wp14:anchorId="3A1884C8" wp14:editId="64C30989">
            <wp:extent cx="1799590" cy="1858010"/>
            <wp:effectExtent l="0" t="0" r="0" b="889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99590" cy="1858010"/>
                    </a:xfrm>
                    <a:prstGeom prst="rect">
                      <a:avLst/>
                    </a:prstGeom>
                    <a:noFill/>
                    <a:ln>
                      <a:noFill/>
                    </a:ln>
                  </pic:spPr>
                </pic:pic>
              </a:graphicData>
            </a:graphic>
          </wp:inline>
        </w:drawing>
      </w:r>
    </w:p>
    <w:p w14:paraId="64A0404F" w14:textId="53363A39" w:rsidR="002D2098" w:rsidRDefault="002D2098">
      <w:pPr>
        <w:pStyle w:val="Caption"/>
        <w:jc w:val="center"/>
        <w:rPr>
          <w:lang w:val="en-GB" w:eastAsia="en-GB"/>
        </w:rPr>
      </w:pPr>
      <w:bookmarkStart w:id="957" w:name="_Toc58319209"/>
      <w:bookmarkStart w:id="958" w:name="_Ref109311728"/>
      <w:r>
        <w:t xml:space="preserve">Figure </w:t>
      </w:r>
      <w:r w:rsidR="00A10579">
        <w:fldChar w:fldCharType="begin"/>
      </w:r>
      <w:r w:rsidR="00A10579">
        <w:instrText xml:space="preserve"> SEQ Figure \* ARABIC </w:instrText>
      </w:r>
      <w:r w:rsidR="00A10579">
        <w:fldChar w:fldCharType="separate"/>
      </w:r>
      <w:r w:rsidR="00495077">
        <w:rPr>
          <w:noProof/>
        </w:rPr>
        <w:t>10</w:t>
      </w:r>
      <w:r w:rsidR="00A10579">
        <w:rPr>
          <w:noProof/>
        </w:rPr>
        <w:fldChar w:fldCharType="end"/>
      </w:r>
      <w:bookmarkEnd w:id="958"/>
      <w:r>
        <w:t xml:space="preserve"> </w:t>
      </w:r>
      <w:r w:rsidR="00AA1C64">
        <w:t>Export as Eclipse Project</w:t>
      </w:r>
      <w:bookmarkEnd w:id="957"/>
    </w:p>
    <w:p w14:paraId="20272096" w14:textId="02E34F69" w:rsidR="00723F64" w:rsidRDefault="004A18BD">
      <w:pPr>
        <w:rPr>
          <w:noProof/>
        </w:rPr>
      </w:pPr>
      <w:ins w:id="959" w:author="Gordon McNab (BRT-UK)" w:date="2022-07-21T16:02:00Z">
        <w:r>
          <w:t>Ch</w:t>
        </w:r>
        <w:r>
          <w:t xml:space="preserve">oose a local folder to store </w:t>
        </w:r>
        <w:r>
          <w:t xml:space="preserve">the </w:t>
        </w:r>
        <w:r>
          <w:t>export files.</w:t>
        </w:r>
      </w:ins>
      <w:del w:id="960" w:author="Gordon McNab (BRT-UK)" w:date="2022-07-21T16:02:00Z">
        <w:r w:rsidR="008C33F4" w:rsidDel="004A18BD">
          <w:rPr>
            <w:noProof/>
          </w:rPr>
          <w:tab/>
        </w:r>
      </w:del>
      <w:ins w:id="961" w:author="Gordon McNab (BRT-UK)" w:date="2022-07-21T16:02:00Z">
        <w:r>
          <w:rPr>
            <w:noProof/>
          </w:rPr>
          <w:t xml:space="preserve"> </w:t>
        </w:r>
      </w:ins>
      <w:r w:rsidR="008C33F4">
        <w:rPr>
          <w:noProof/>
        </w:rPr>
        <w:t xml:space="preserve">The exported project has </w:t>
      </w:r>
      <w:ins w:id="962" w:author="Gordon McNab (BRT-UK)" w:date="2022-07-21T16:02:00Z">
        <w:r>
          <w:rPr>
            <w:noProof/>
          </w:rPr>
          <w:t xml:space="preserve">the file structure shown </w:t>
        </w:r>
      </w:ins>
      <w:del w:id="963" w:author="Gordon McNab (BRT-UK)" w:date="2022-07-21T16:02:00Z">
        <w:r w:rsidR="008C33F4" w:rsidDel="004A18BD">
          <w:rPr>
            <w:noProof/>
          </w:rPr>
          <w:delText>below files and folders:</w:delText>
        </w:r>
      </w:del>
      <w:ins w:id="964" w:author="Gordon McNab (BRT-UK)" w:date="2022-07-21T16:02:00Z">
        <w:r>
          <w:rPr>
            <w:noProof/>
          </w:rPr>
          <w:t xml:space="preserve">in </w:t>
        </w:r>
        <w:r>
          <w:rPr>
            <w:noProof/>
          </w:rPr>
          <w:fldChar w:fldCharType="begin"/>
        </w:r>
        <w:r>
          <w:rPr>
            <w:noProof/>
          </w:rPr>
          <w:instrText xml:space="preserve"> REF _Ref109311787 \h </w:instrText>
        </w:r>
        <w:r>
          <w:rPr>
            <w:noProof/>
          </w:rPr>
        </w:r>
      </w:ins>
      <w:r>
        <w:rPr>
          <w:noProof/>
        </w:rPr>
        <w:fldChar w:fldCharType="separate"/>
      </w:r>
      <w:ins w:id="965" w:author="Gordon McNab (BRT-UK)" w:date="2022-07-21T16:02:00Z">
        <w:r>
          <w:t xml:space="preserve">Figure </w:t>
        </w:r>
        <w:r>
          <w:rPr>
            <w:noProof/>
          </w:rPr>
          <w:t>11</w:t>
        </w:r>
        <w:r>
          <w:rPr>
            <w:noProof/>
          </w:rPr>
          <w:fldChar w:fldCharType="end"/>
        </w:r>
        <w:r>
          <w:rPr>
            <w:noProof/>
          </w:rPr>
          <w:t>.</w:t>
        </w:r>
      </w:ins>
    </w:p>
    <w:p w14:paraId="167B45FB" w14:textId="45B82F60" w:rsidR="00723F64" w:rsidRDefault="00A7318B" w:rsidP="00381132">
      <w:pPr>
        <w:jc w:val="center"/>
      </w:pPr>
      <w:r>
        <w:rPr>
          <w:noProof/>
        </w:rPr>
        <w:lastRenderedPageBreak/>
        <w:drawing>
          <wp:inline distT="0" distB="0" distL="0" distR="0" wp14:anchorId="45FE4F0A" wp14:editId="27989768">
            <wp:extent cx="4031311" cy="1780280"/>
            <wp:effectExtent l="19050" t="19050" r="26670" b="1079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60938" cy="1793364"/>
                    </a:xfrm>
                    <a:prstGeom prst="rect">
                      <a:avLst/>
                    </a:prstGeom>
                    <a:ln>
                      <a:solidFill>
                        <a:schemeClr val="tx1"/>
                      </a:solidFill>
                    </a:ln>
                  </pic:spPr>
                </pic:pic>
              </a:graphicData>
            </a:graphic>
          </wp:inline>
        </w:drawing>
      </w:r>
    </w:p>
    <w:p w14:paraId="2E90ACB4" w14:textId="3110DF5C" w:rsidR="002D2098" w:rsidDel="004A18BD" w:rsidRDefault="002D2098" w:rsidP="002D2098">
      <w:pPr>
        <w:pStyle w:val="Caption"/>
        <w:jc w:val="center"/>
        <w:rPr>
          <w:del w:id="966" w:author="Gordon McNab (BRT-UK)" w:date="2022-07-21T16:03:00Z"/>
          <w:lang w:val="en-GB" w:eastAsia="en-GB"/>
        </w:rPr>
      </w:pPr>
      <w:bookmarkStart w:id="967" w:name="_Toc58319210"/>
      <w:bookmarkStart w:id="968" w:name="_Ref109311787"/>
      <w:r>
        <w:t xml:space="preserve">Figure </w:t>
      </w:r>
      <w:r w:rsidR="00A10579">
        <w:fldChar w:fldCharType="begin"/>
      </w:r>
      <w:r w:rsidR="00A10579">
        <w:instrText xml:space="preserve"> SEQ Figure \* ARABIC </w:instrText>
      </w:r>
      <w:r w:rsidR="00A10579">
        <w:fldChar w:fldCharType="separate"/>
      </w:r>
      <w:r w:rsidR="00495077">
        <w:rPr>
          <w:noProof/>
        </w:rPr>
        <w:t>11</w:t>
      </w:r>
      <w:r w:rsidR="00A10579">
        <w:rPr>
          <w:noProof/>
        </w:rPr>
        <w:fldChar w:fldCharType="end"/>
      </w:r>
      <w:bookmarkEnd w:id="968"/>
      <w:r>
        <w:t xml:space="preserve"> </w:t>
      </w:r>
      <w:r w:rsidR="008C33F4">
        <w:t>ESD</w:t>
      </w:r>
      <w:r w:rsidR="008C33F4">
        <w:rPr>
          <w:noProof/>
        </w:rPr>
        <w:t xml:space="preserve"> exported project files and folders</w:t>
      </w:r>
      <w:bookmarkEnd w:id="967"/>
    </w:p>
    <w:p w14:paraId="72CFF255" w14:textId="77777777" w:rsidR="002D2098" w:rsidRPr="005066CF" w:rsidRDefault="002D2098" w:rsidP="004A18BD">
      <w:pPr>
        <w:pStyle w:val="Caption"/>
        <w:jc w:val="center"/>
        <w:pPrChange w:id="969" w:author="Gordon McNab (BRT-UK)" w:date="2022-07-21T16:03:00Z">
          <w:pPr>
            <w:jc w:val="center"/>
          </w:pPr>
        </w:pPrChange>
      </w:pPr>
    </w:p>
    <w:p w14:paraId="58E1BE6E" w14:textId="539D7A06" w:rsidR="005066CF" w:rsidRDefault="005066CF" w:rsidP="0071750D">
      <w:pPr>
        <w:pStyle w:val="Heading3"/>
      </w:pPr>
      <w:bookmarkStart w:id="970" w:name="_Toc109815965"/>
      <w:r>
        <w:t xml:space="preserve">Generate </w:t>
      </w:r>
      <w:r w:rsidR="00723F64">
        <w:t>project</w:t>
      </w:r>
      <w:r>
        <w:t xml:space="preserve"> for STM32L4 Discovery board</w:t>
      </w:r>
      <w:bookmarkEnd w:id="970"/>
    </w:p>
    <w:p w14:paraId="02E61C07" w14:textId="283B9723" w:rsidR="004A18BD" w:rsidRDefault="001A1A54" w:rsidP="004A18BD">
      <w:pPr>
        <w:rPr>
          <w:ins w:id="971" w:author="Gordon McNab (BRT-UK)" w:date="2022-07-21T16:05:00Z"/>
        </w:rPr>
      </w:pPr>
      <w:ins w:id="972" w:author="Gordon McNab (BRT-UK)" w:date="2022-07-21T16:04:00Z">
        <w:r>
          <w:t xml:space="preserve">In this sections the empty project for the STM32L4 </w:t>
        </w:r>
      </w:ins>
      <w:ins w:id="973" w:author="Gordon McNab (BRT-UK)" w:date="2022-07-21T16:05:00Z">
        <w:r>
          <w:t>board is generated.</w:t>
        </w:r>
      </w:ins>
    </w:p>
    <w:p w14:paraId="1121F415" w14:textId="42A1DA4F" w:rsidR="001A1A54" w:rsidRDefault="001A1A54" w:rsidP="001A1A54">
      <w:pPr>
        <w:pStyle w:val="Heading4"/>
        <w:rPr>
          <w:ins w:id="974" w:author="Gordon McNab (BRT-UK)" w:date="2022-07-21T16:05:00Z"/>
        </w:rPr>
        <w:pPrChange w:id="975" w:author="Gordon McNab (BRT-UK)" w:date="2022-07-21T16:05:00Z">
          <w:pPr/>
        </w:pPrChange>
      </w:pPr>
      <w:ins w:id="976" w:author="Gordon McNab (BRT-UK)" w:date="2022-07-21T16:05:00Z">
        <w:r>
          <w:t xml:space="preserve">Open </w:t>
        </w:r>
        <w:proofErr w:type="spellStart"/>
        <w:r>
          <w:t>STMCubeMX</w:t>
        </w:r>
        <w:proofErr w:type="spellEnd"/>
      </w:ins>
    </w:p>
    <w:p w14:paraId="1AADBF60" w14:textId="58F76475" w:rsidR="00A61BF7" w:rsidRDefault="008C33F4" w:rsidP="001A1A54">
      <w:pPr>
        <w:pPrChange w:id="977" w:author="Gordon McNab (BRT-UK)" w:date="2022-07-21T16:05:00Z">
          <w:pPr>
            <w:pStyle w:val="ListParagraph"/>
            <w:numPr>
              <w:numId w:val="30"/>
            </w:numPr>
            <w:ind w:hanging="360"/>
          </w:pPr>
        </w:pPrChange>
      </w:pPr>
      <w:r>
        <w:t xml:space="preserve">Open </w:t>
      </w:r>
      <w:ins w:id="978" w:author="Gordon McNab (BRT-UK)" w:date="2022-07-21T16:05:00Z">
        <w:r w:rsidR="001A1A54">
          <w:t xml:space="preserve">the </w:t>
        </w:r>
      </w:ins>
      <w:proofErr w:type="spellStart"/>
      <w:r>
        <w:t>STMCubeMX</w:t>
      </w:r>
      <w:proofErr w:type="spellEnd"/>
      <w:r>
        <w:t xml:space="preserve"> </w:t>
      </w:r>
      <w:ins w:id="979" w:author="Gordon McNab (BRT-UK)" w:date="2022-07-21T16:05:00Z">
        <w:r w:rsidR="001A1A54">
          <w:t xml:space="preserve">application </w:t>
        </w:r>
      </w:ins>
      <w:r>
        <w:t>and select “ASSESS TO BOARD SELECTOR”</w:t>
      </w:r>
      <w:ins w:id="980" w:author="Gordon McNab (BRT-UK)" w:date="2022-07-21T16:05:00Z">
        <w:r w:rsidR="001A1A54">
          <w:t xml:space="preserve"> highlighted in </w:t>
        </w:r>
        <w:r w:rsidR="001A1A54">
          <w:fldChar w:fldCharType="begin"/>
        </w:r>
        <w:r w:rsidR="001A1A54">
          <w:instrText xml:space="preserve"> REF _Ref109311968 \h </w:instrText>
        </w:r>
      </w:ins>
      <w:r w:rsidR="001A1A54">
        <w:fldChar w:fldCharType="separate"/>
      </w:r>
      <w:ins w:id="981" w:author="Gordon McNab (BRT-UK)" w:date="2022-07-21T16:05:00Z">
        <w:r w:rsidR="001A1A54">
          <w:t xml:space="preserve">Figure </w:t>
        </w:r>
        <w:r w:rsidR="001A1A54">
          <w:rPr>
            <w:noProof/>
          </w:rPr>
          <w:t>12</w:t>
        </w:r>
        <w:r w:rsidR="001A1A54">
          <w:fldChar w:fldCharType="end"/>
        </w:r>
        <w:r w:rsidR="001A1A54">
          <w:t>.</w:t>
        </w:r>
      </w:ins>
    </w:p>
    <w:p w14:paraId="46075D8D" w14:textId="5BC502B7" w:rsidR="00A61BF7" w:rsidRDefault="008C33F4" w:rsidP="00381132">
      <w:pPr>
        <w:pStyle w:val="ListParagraph"/>
        <w:ind w:left="0"/>
        <w:jc w:val="center"/>
      </w:pPr>
      <w:r>
        <w:rPr>
          <w:noProof/>
          <w:lang w:val="en-US" w:eastAsia="en-US"/>
        </w:rPr>
        <mc:AlternateContent>
          <mc:Choice Requires="wps">
            <w:drawing>
              <wp:anchor distT="0" distB="0" distL="114300" distR="114300" simplePos="0" relativeHeight="251677715" behindDoc="0" locked="0" layoutInCell="1" allowOverlap="1" wp14:anchorId="300613E1" wp14:editId="605151BB">
                <wp:simplePos x="0" y="0"/>
                <wp:positionH relativeFrom="column">
                  <wp:posOffset>2223821</wp:posOffset>
                </wp:positionH>
                <wp:positionV relativeFrom="paragraph">
                  <wp:posOffset>1376731</wp:posOffset>
                </wp:positionV>
                <wp:extent cx="1228953" cy="204825"/>
                <wp:effectExtent l="0" t="0" r="28575" b="24130"/>
                <wp:wrapNone/>
                <wp:docPr id="654" name="Rectangle 654"/>
                <wp:cNvGraphicFramePr/>
                <a:graphic xmlns:a="http://schemas.openxmlformats.org/drawingml/2006/main">
                  <a:graphicData uri="http://schemas.microsoft.com/office/word/2010/wordprocessingShape">
                    <wps:wsp>
                      <wps:cNvSpPr/>
                      <wps:spPr>
                        <a:xfrm>
                          <a:off x="0" y="0"/>
                          <a:ext cx="1228953" cy="204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02D603" id="Rectangle 654" o:spid="_x0000_s1026" style="position:absolute;margin-left:175.1pt;margin-top:108.4pt;width:96.75pt;height:16.15pt;z-index:2516777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" filled="f" strokecolor="#c00000" strokeweight="2pt"/>
            </w:pict>
          </mc:Fallback>
        </mc:AlternateContent>
      </w:r>
      <w:r w:rsidR="00A61BF7">
        <w:rPr>
          <w:noProof/>
        </w:rPr>
        <w:drawing>
          <wp:inline distT="0" distB="0" distL="0" distR="0" wp14:anchorId="16F49B0F" wp14:editId="659661B2">
            <wp:extent cx="1751136" cy="2346325"/>
            <wp:effectExtent l="19050" t="19050" r="20955"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68411" cy="2369472"/>
                    </a:xfrm>
                    <a:prstGeom prst="rect">
                      <a:avLst/>
                    </a:prstGeom>
                    <a:ln w="6350">
                      <a:solidFill>
                        <a:schemeClr val="tx1"/>
                      </a:solidFill>
                    </a:ln>
                  </pic:spPr>
                </pic:pic>
              </a:graphicData>
            </a:graphic>
          </wp:inline>
        </w:drawing>
      </w:r>
    </w:p>
    <w:p w14:paraId="2AB95730" w14:textId="77777777" w:rsidR="008C33F4" w:rsidRDefault="008C33F4" w:rsidP="00381132">
      <w:pPr>
        <w:pStyle w:val="ListParagraph"/>
        <w:ind w:left="0"/>
        <w:jc w:val="center"/>
      </w:pPr>
    </w:p>
    <w:p w14:paraId="111402E8" w14:textId="5ADD9F8D" w:rsidR="002D2098" w:rsidRDefault="002D2098" w:rsidP="002D2098">
      <w:pPr>
        <w:pStyle w:val="Caption"/>
        <w:jc w:val="center"/>
        <w:rPr>
          <w:lang w:val="en-GB" w:eastAsia="en-GB"/>
        </w:rPr>
      </w:pPr>
      <w:bookmarkStart w:id="982" w:name="_Toc58319211"/>
      <w:bookmarkStart w:id="983" w:name="_Ref109311968"/>
      <w:r>
        <w:t xml:space="preserve">Figure </w:t>
      </w:r>
      <w:r w:rsidR="00A10579">
        <w:fldChar w:fldCharType="begin"/>
      </w:r>
      <w:r w:rsidR="00A10579">
        <w:instrText xml:space="preserve"> SEQ Figure \* ARABIC </w:instrText>
      </w:r>
      <w:r w:rsidR="00A10579">
        <w:fldChar w:fldCharType="separate"/>
      </w:r>
      <w:r w:rsidR="00495077">
        <w:rPr>
          <w:noProof/>
        </w:rPr>
        <w:t>12</w:t>
      </w:r>
      <w:r w:rsidR="00A10579">
        <w:rPr>
          <w:noProof/>
        </w:rPr>
        <w:fldChar w:fldCharType="end"/>
      </w:r>
      <w:bookmarkEnd w:id="983"/>
      <w:r>
        <w:t xml:space="preserve"> </w:t>
      </w:r>
      <w:r w:rsidR="008C33F4">
        <w:t>ASSESS TO BOARD SELECTOR</w:t>
      </w:r>
      <w:bookmarkEnd w:id="982"/>
    </w:p>
    <w:p w14:paraId="3CA1B47B" w14:textId="4D0C42EE" w:rsidR="00A61BF7" w:rsidRDefault="008C33F4" w:rsidP="001A1A54">
      <w:pPr>
        <w:pPrChange w:id="984" w:author="Gordon McNab (BRT-UK)" w:date="2022-07-21T16:06:00Z">
          <w:pPr>
            <w:pStyle w:val="ListParagraph"/>
            <w:numPr>
              <w:numId w:val="30"/>
            </w:numPr>
            <w:ind w:hanging="360"/>
          </w:pPr>
        </w:pPrChange>
      </w:pPr>
      <w:r>
        <w:t xml:space="preserve">Select </w:t>
      </w:r>
      <w:ins w:id="985" w:author="Gordon McNab (BRT-UK)" w:date="2022-07-21T16:06:00Z">
        <w:r w:rsidR="001A1A54">
          <w:t>the “</w:t>
        </w:r>
      </w:ins>
      <w:r>
        <w:t>32L476GDISCOVERY</w:t>
      </w:r>
      <w:ins w:id="986" w:author="Gordon McNab (BRT-UK)" w:date="2022-07-21T16:06:00Z">
        <w:r w:rsidR="001A1A54">
          <w:t>”</w:t>
        </w:r>
      </w:ins>
      <w:r>
        <w:t xml:space="preserve"> board</w:t>
      </w:r>
      <w:ins w:id="987" w:author="Gordon McNab (BRT-UK)" w:date="2022-07-21T16:06:00Z">
        <w:r w:rsidR="001A1A54">
          <w:t xml:space="preserve"> as shown in </w:t>
        </w:r>
        <w:r w:rsidR="001A1A54">
          <w:fldChar w:fldCharType="begin"/>
        </w:r>
        <w:r w:rsidR="001A1A54">
          <w:instrText xml:space="preserve"> REF _Ref109312000 \h </w:instrText>
        </w:r>
      </w:ins>
      <w:r w:rsidR="001A1A54">
        <w:fldChar w:fldCharType="separate"/>
      </w:r>
      <w:ins w:id="988" w:author="Gordon McNab (BRT-UK)" w:date="2022-07-21T16:06:00Z">
        <w:r w:rsidR="001A1A54">
          <w:t xml:space="preserve">Figure </w:t>
        </w:r>
        <w:r w:rsidR="001A1A54">
          <w:rPr>
            <w:noProof/>
          </w:rPr>
          <w:t>13</w:t>
        </w:r>
        <w:r w:rsidR="001A1A54">
          <w:fldChar w:fldCharType="end"/>
        </w:r>
        <w:r w:rsidR="001A1A54">
          <w:t>.</w:t>
        </w:r>
      </w:ins>
    </w:p>
    <w:p w14:paraId="04A0625B" w14:textId="78F462D8" w:rsidR="00BA0912" w:rsidRDefault="00BA0912" w:rsidP="00381132">
      <w:pPr>
        <w:jc w:val="center"/>
      </w:pPr>
      <w:r>
        <w:rPr>
          <w:noProof/>
        </w:rPr>
        <w:lastRenderedPageBreak/>
        <w:drawing>
          <wp:inline distT="0" distB="0" distL="0" distR="0" wp14:anchorId="5280F214" wp14:editId="552EE332">
            <wp:extent cx="3689350" cy="2540000"/>
            <wp:effectExtent l="19050" t="19050" r="2540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65" t="-197" r="34958" b="21403"/>
                    <a:stretch/>
                  </pic:blipFill>
                  <pic:spPr bwMode="auto">
                    <a:xfrm>
                      <a:off x="0" y="0"/>
                      <a:ext cx="3689762" cy="2540283"/>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7C03A26" w14:textId="7423E218" w:rsidR="002D2098" w:rsidRPr="00F377D4" w:rsidRDefault="002D2098" w:rsidP="00F377D4">
      <w:pPr>
        <w:pStyle w:val="Caption"/>
        <w:jc w:val="center"/>
        <w:rPr>
          <w:lang w:val="en-GB" w:eastAsia="en-GB"/>
        </w:rPr>
      </w:pPr>
      <w:bookmarkStart w:id="989" w:name="_Toc58319212"/>
      <w:bookmarkStart w:id="990" w:name="_Ref109312000"/>
      <w:r>
        <w:t xml:space="preserve">Figure </w:t>
      </w:r>
      <w:r w:rsidR="00A10579">
        <w:fldChar w:fldCharType="begin"/>
      </w:r>
      <w:r w:rsidR="00A10579">
        <w:instrText xml:space="preserve"> SEQ Figure \* ARABIC </w:instrText>
      </w:r>
      <w:r w:rsidR="00A10579">
        <w:fldChar w:fldCharType="separate"/>
      </w:r>
      <w:r w:rsidR="00495077">
        <w:rPr>
          <w:noProof/>
        </w:rPr>
        <w:t>13</w:t>
      </w:r>
      <w:r w:rsidR="00A10579">
        <w:rPr>
          <w:noProof/>
        </w:rPr>
        <w:fldChar w:fldCharType="end"/>
      </w:r>
      <w:bookmarkEnd w:id="990"/>
      <w:r>
        <w:t xml:space="preserve"> </w:t>
      </w:r>
      <w:r w:rsidR="008C33F4">
        <w:t>Select 32L476GDISCOVERY board</w:t>
      </w:r>
      <w:bookmarkEnd w:id="989"/>
      <w:r w:rsidR="00F377D4">
        <w:br/>
      </w:r>
    </w:p>
    <w:p w14:paraId="4797B2B9" w14:textId="0302DA88" w:rsidR="00BA0912" w:rsidRDefault="008C33F4" w:rsidP="001A1A54">
      <w:pPr>
        <w:rPr>
          <w:noProof/>
        </w:rPr>
        <w:pPrChange w:id="991" w:author="Gordon McNab (BRT-UK)" w:date="2022-07-21T16:06:00Z">
          <w:pPr>
            <w:pStyle w:val="ListParagraph"/>
            <w:numPr>
              <w:numId w:val="30"/>
            </w:numPr>
            <w:ind w:hanging="360"/>
          </w:pPr>
        </w:pPrChange>
      </w:pPr>
      <w:r>
        <w:t xml:space="preserve">Select </w:t>
      </w:r>
      <w:ins w:id="992" w:author="Gordon McNab (BRT-UK)" w:date="2022-07-21T16:06:00Z">
        <w:r w:rsidR="001A1A54">
          <w:t xml:space="preserve">the </w:t>
        </w:r>
      </w:ins>
      <w:r>
        <w:t>default setting for</w:t>
      </w:r>
      <w:r w:rsidR="00744944">
        <w:t xml:space="preserve"> </w:t>
      </w:r>
      <w:r>
        <w:t>all peripherals</w:t>
      </w:r>
      <w:ins w:id="993" w:author="Gordon McNab (BRT-UK)" w:date="2022-07-21T16:06:00Z">
        <w:r w:rsidR="001A1A54">
          <w:t xml:space="preserve"> when the dialog box in </w:t>
        </w:r>
      </w:ins>
      <w:ins w:id="994" w:author="Gordon McNab (BRT-UK)" w:date="2022-07-21T16:07:00Z">
        <w:r w:rsidR="001A1A54">
          <w:fldChar w:fldCharType="begin"/>
        </w:r>
        <w:r w:rsidR="001A1A54">
          <w:instrText xml:space="preserve"> REF _Ref109312037 \h </w:instrText>
        </w:r>
      </w:ins>
      <w:r w:rsidR="001A1A54">
        <w:fldChar w:fldCharType="separate"/>
      </w:r>
      <w:ins w:id="995" w:author="Gordon McNab (BRT-UK)" w:date="2022-07-21T16:07:00Z">
        <w:r w:rsidR="001A1A54">
          <w:t xml:space="preserve">Figure </w:t>
        </w:r>
        <w:r w:rsidR="001A1A54">
          <w:rPr>
            <w:noProof/>
          </w:rPr>
          <w:t>14</w:t>
        </w:r>
        <w:r w:rsidR="001A1A54">
          <w:fldChar w:fldCharType="end"/>
        </w:r>
        <w:r w:rsidR="001A1A54">
          <w:t xml:space="preserve"> is shown.</w:t>
        </w:r>
      </w:ins>
      <w:del w:id="996" w:author="Gordon McNab (BRT-UK)" w:date="2022-07-21T16:07:00Z">
        <w:r w:rsidR="001D2FD8" w:rsidDel="001A1A54">
          <w:br/>
        </w:r>
      </w:del>
    </w:p>
    <w:p w14:paraId="56B1801E" w14:textId="667FAAFC" w:rsidR="00BA0912" w:rsidRDefault="00BA0912" w:rsidP="00381132">
      <w:pPr>
        <w:jc w:val="center"/>
      </w:pPr>
      <w:r>
        <w:rPr>
          <w:noProof/>
        </w:rPr>
        <w:drawing>
          <wp:inline distT="0" distB="0" distL="0" distR="0" wp14:anchorId="4ACF678E" wp14:editId="02CEE6D6">
            <wp:extent cx="2946400" cy="1085850"/>
            <wp:effectExtent l="19050" t="19050" r="2540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0827" t="41084" r="40786" b="46870"/>
                    <a:stretch/>
                  </pic:blipFill>
                  <pic:spPr bwMode="auto">
                    <a:xfrm>
                      <a:off x="0" y="0"/>
                      <a:ext cx="2959767" cy="109077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016DB19" w14:textId="34E37751" w:rsidR="002D2098" w:rsidRDefault="002D2098" w:rsidP="002D2098">
      <w:pPr>
        <w:pStyle w:val="Caption"/>
        <w:jc w:val="center"/>
        <w:rPr>
          <w:lang w:val="en-GB" w:eastAsia="en-GB"/>
        </w:rPr>
      </w:pPr>
      <w:bookmarkStart w:id="997" w:name="_Toc58319213"/>
      <w:bookmarkStart w:id="998" w:name="_Ref109312037"/>
      <w:r>
        <w:t xml:space="preserve">Figure </w:t>
      </w:r>
      <w:r w:rsidR="00A10579">
        <w:fldChar w:fldCharType="begin"/>
      </w:r>
      <w:r w:rsidR="00A10579">
        <w:instrText xml:space="preserve"> SEQ Figure \* ARABIC </w:instrText>
      </w:r>
      <w:r w:rsidR="00A10579">
        <w:fldChar w:fldCharType="separate"/>
      </w:r>
      <w:r w:rsidR="00495077">
        <w:rPr>
          <w:noProof/>
        </w:rPr>
        <w:t>14</w:t>
      </w:r>
      <w:r w:rsidR="00A10579">
        <w:rPr>
          <w:noProof/>
        </w:rPr>
        <w:fldChar w:fldCharType="end"/>
      </w:r>
      <w:bookmarkEnd w:id="998"/>
      <w:r>
        <w:t xml:space="preserve"> </w:t>
      </w:r>
      <w:r w:rsidR="008C33F4">
        <w:t>select default mode</w:t>
      </w:r>
      <w:bookmarkEnd w:id="997"/>
    </w:p>
    <w:p w14:paraId="37DF40D1" w14:textId="1D1DDCD2" w:rsidR="00052697" w:rsidRDefault="00052697" w:rsidP="00052697">
      <w:pPr>
        <w:pStyle w:val="Heading4"/>
        <w:rPr>
          <w:ins w:id="999" w:author="Gordon McNab (BRT-UK)" w:date="2022-07-21T16:10:00Z"/>
        </w:rPr>
        <w:pPrChange w:id="1000" w:author="Gordon McNab (BRT-UK)" w:date="2022-07-21T16:11:00Z">
          <w:pPr/>
        </w:pPrChange>
      </w:pPr>
      <w:ins w:id="1001" w:author="Gordon McNab (BRT-UK)" w:date="2022-07-21T16:10:00Z">
        <w:r>
          <w:t xml:space="preserve">Select Pin </w:t>
        </w:r>
      </w:ins>
      <w:ins w:id="1002" w:author="Gordon McNab (BRT-UK)" w:date="2022-07-21T16:12:00Z">
        <w:r>
          <w:t>Configuration</w:t>
        </w:r>
      </w:ins>
    </w:p>
    <w:p w14:paraId="39042BF3" w14:textId="09E1D619" w:rsidR="002D2098" w:rsidDel="001A1A54" w:rsidRDefault="001A1A54" w:rsidP="00381132">
      <w:pPr>
        <w:jc w:val="center"/>
        <w:rPr>
          <w:del w:id="1003" w:author="Gordon McNab (BRT-UK)" w:date="2022-07-21T16:07:00Z"/>
        </w:rPr>
      </w:pPr>
      <w:ins w:id="1004" w:author="Gordon McNab (BRT-UK)" w:date="2022-07-21T16:07:00Z">
        <w:r>
          <w:t xml:space="preserve">Next the </w:t>
        </w:r>
      </w:ins>
    </w:p>
    <w:p w14:paraId="5395FA77" w14:textId="18563546" w:rsidR="00A61BF7" w:rsidRDefault="008C33F4" w:rsidP="001A1A54">
      <w:pPr>
        <w:pPrChange w:id="1005" w:author="Gordon McNab (BRT-UK)" w:date="2022-07-21T16:07:00Z">
          <w:pPr>
            <w:pStyle w:val="ListParagraph"/>
            <w:numPr>
              <w:numId w:val="30"/>
            </w:numPr>
            <w:ind w:hanging="360"/>
          </w:pPr>
        </w:pPrChange>
      </w:pPr>
      <w:del w:id="1006" w:author="Gordon McNab (BRT-UK)" w:date="2022-07-21T16:07:00Z">
        <w:r w:rsidDel="001A1A54">
          <w:delText xml:space="preserve">The </w:delText>
        </w:r>
      </w:del>
      <w:r>
        <w:t>Pinout and configuration</w:t>
      </w:r>
      <w:r w:rsidR="000A3CB0">
        <w:t xml:space="preserve"> screen</w:t>
      </w:r>
      <w:r>
        <w:t xml:space="preserve"> </w:t>
      </w:r>
      <w:ins w:id="1007" w:author="Gordon McNab (BRT-UK)" w:date="2022-07-21T16:07:00Z">
        <w:r w:rsidR="001A1A54">
          <w:t xml:space="preserve">in </w:t>
        </w:r>
        <w:r w:rsidR="001A1A54">
          <w:fldChar w:fldCharType="begin"/>
        </w:r>
        <w:r w:rsidR="001A1A54">
          <w:instrText xml:space="preserve"> REF _Ref109312058 \h </w:instrText>
        </w:r>
        <w:r w:rsidR="001A1A54">
          <w:fldChar w:fldCharType="separate"/>
        </w:r>
        <w:r w:rsidR="001A1A54">
          <w:t xml:space="preserve">Figure </w:t>
        </w:r>
        <w:r w:rsidR="001A1A54">
          <w:rPr>
            <w:noProof/>
          </w:rPr>
          <w:t>15</w:t>
        </w:r>
        <w:r w:rsidR="001A1A54">
          <w:fldChar w:fldCharType="end"/>
        </w:r>
        <w:r w:rsidR="001A1A54">
          <w:t xml:space="preserve"> will appear.</w:t>
        </w:r>
      </w:ins>
      <w:del w:id="1008" w:author="Gordon McNab (BRT-UK)" w:date="2022-07-21T16:07:00Z">
        <w:r w:rsidDel="001A1A54">
          <w:delText>appear</w:delText>
        </w:r>
      </w:del>
    </w:p>
    <w:p w14:paraId="6DF55926" w14:textId="77777777" w:rsidR="00BA0912" w:rsidRDefault="00BA0912" w:rsidP="00381132">
      <w:pPr>
        <w:rPr>
          <w:noProof/>
        </w:rPr>
      </w:pPr>
    </w:p>
    <w:p w14:paraId="21B041B2" w14:textId="467E61B5" w:rsidR="00BA0912" w:rsidRDefault="00BA0912" w:rsidP="00381132">
      <w:pPr>
        <w:jc w:val="center"/>
      </w:pPr>
      <w:r>
        <w:rPr>
          <w:noProof/>
        </w:rPr>
        <w:lastRenderedPageBreak/>
        <w:drawing>
          <wp:inline distT="0" distB="0" distL="0" distR="0" wp14:anchorId="79773E75" wp14:editId="0789FE13">
            <wp:extent cx="6149830" cy="3084150"/>
            <wp:effectExtent l="19050" t="19050" r="22860" b="215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520" t="16939" r="13692" b="17273"/>
                    <a:stretch/>
                  </pic:blipFill>
                  <pic:spPr bwMode="auto">
                    <a:xfrm>
                      <a:off x="0" y="0"/>
                      <a:ext cx="6175157" cy="309685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F6DC334" w14:textId="41AC7345" w:rsidR="002D2098" w:rsidRDefault="002D2098" w:rsidP="002D2098">
      <w:pPr>
        <w:pStyle w:val="Caption"/>
        <w:jc w:val="center"/>
        <w:rPr>
          <w:lang w:val="en-GB" w:eastAsia="en-GB"/>
        </w:rPr>
      </w:pPr>
      <w:bookmarkStart w:id="1009" w:name="_Toc58319214"/>
      <w:bookmarkStart w:id="1010" w:name="_Ref109312058"/>
      <w:r>
        <w:t xml:space="preserve">Figure </w:t>
      </w:r>
      <w:r w:rsidR="00A10579">
        <w:fldChar w:fldCharType="begin"/>
      </w:r>
      <w:r w:rsidR="00A10579">
        <w:instrText xml:space="preserve"> SEQ Figure \* ARABIC </w:instrText>
      </w:r>
      <w:r w:rsidR="00A10579">
        <w:fldChar w:fldCharType="separate"/>
      </w:r>
      <w:r w:rsidR="00495077">
        <w:rPr>
          <w:noProof/>
        </w:rPr>
        <w:t>15</w:t>
      </w:r>
      <w:r w:rsidR="00A10579">
        <w:rPr>
          <w:noProof/>
        </w:rPr>
        <w:fldChar w:fldCharType="end"/>
      </w:r>
      <w:bookmarkEnd w:id="1010"/>
      <w:r>
        <w:t xml:space="preserve"> </w:t>
      </w:r>
      <w:r w:rsidR="008C33F4">
        <w:t>Pinout and configuration screen</w:t>
      </w:r>
      <w:bookmarkEnd w:id="1009"/>
    </w:p>
    <w:p w14:paraId="37E03569" w14:textId="45BF6EA0" w:rsidR="002D2098" w:rsidDel="001A1A54" w:rsidRDefault="002D2098" w:rsidP="00381132">
      <w:pPr>
        <w:jc w:val="center"/>
        <w:rPr>
          <w:del w:id="1011" w:author="Gordon McNab (BRT-UK)" w:date="2022-07-21T16:07:00Z"/>
        </w:rPr>
      </w:pPr>
    </w:p>
    <w:p w14:paraId="51BF77EB" w14:textId="525AD56B" w:rsidR="00A61BF7" w:rsidRDefault="001A1A54" w:rsidP="001A1A54">
      <w:pPr>
        <w:pPrChange w:id="1012" w:author="Gordon McNab (BRT-UK)" w:date="2022-07-21T16:07:00Z">
          <w:pPr>
            <w:pStyle w:val="ListParagraph"/>
            <w:numPr>
              <w:numId w:val="30"/>
            </w:numPr>
            <w:ind w:hanging="360"/>
          </w:pPr>
        </w:pPrChange>
      </w:pPr>
      <w:ins w:id="1013" w:author="Gordon McNab (BRT-UK)" w:date="2022-07-21T16:08:00Z">
        <w:r>
          <w:t xml:space="preserve">Now, select the </w:t>
        </w:r>
      </w:ins>
      <w:ins w:id="1014" w:author="Gordon McNab (BRT-UK)" w:date="2022-07-21T16:09:00Z">
        <w:r>
          <w:t xml:space="preserve">interface </w:t>
        </w:r>
      </w:ins>
      <w:ins w:id="1015" w:author="Gordon McNab (BRT-UK)" w:date="2022-07-21T16:08:00Z">
        <w:r>
          <w:t xml:space="preserve">pins to </w:t>
        </w:r>
      </w:ins>
      <w:ins w:id="1016" w:author="Gordon McNab (BRT-UK)" w:date="2022-07-21T16:09:00Z">
        <w:r>
          <w:t xml:space="preserve">the EVE module </w:t>
        </w:r>
      </w:ins>
      <w:ins w:id="1017" w:author="Gordon McNab (BRT-UK)" w:date="2022-07-21T16:08:00Z">
        <w:r>
          <w:t>used in th</w:t>
        </w:r>
      </w:ins>
      <w:ins w:id="1018" w:author="Gordon McNab (BRT-UK)" w:date="2022-07-21T16:09:00Z">
        <w:r>
          <w:t>is</w:t>
        </w:r>
      </w:ins>
      <w:ins w:id="1019" w:author="Gordon McNab (BRT-UK)" w:date="2022-07-21T16:08:00Z">
        <w:r>
          <w:t xml:space="preserve"> example. The </w:t>
        </w:r>
      </w:ins>
      <w:del w:id="1020" w:author="Gordon McNab (BRT-UK)" w:date="2022-07-21T16:08:00Z">
        <w:r w:rsidR="008C33F4" w:rsidDel="001A1A54">
          <w:delText>Setting PINs</w:delText>
        </w:r>
      </w:del>
      <w:ins w:id="1021" w:author="Gordon McNab (BRT-UK)" w:date="2022-07-21T16:08:00Z">
        <w:r>
          <w:t>pins</w:t>
        </w:r>
      </w:ins>
      <w:r w:rsidR="008C33F4">
        <w:t xml:space="preserve"> for SPI1 </w:t>
      </w:r>
      <w:ins w:id="1022" w:author="Gordon McNab (BRT-UK)" w:date="2022-07-21T16:08:00Z">
        <w:r>
          <w:t xml:space="preserve">and GPIO </w:t>
        </w:r>
      </w:ins>
      <w:r w:rsidR="008C33F4">
        <w:t>on the STM32L4 board</w:t>
      </w:r>
      <w:ins w:id="1023" w:author="Gordon McNab (BRT-UK)" w:date="2022-07-21T16:08:00Z">
        <w:r>
          <w:t xml:space="preserve"> are as follows:</w:t>
        </w:r>
      </w:ins>
    </w:p>
    <w:p w14:paraId="1CCA42B1" w14:textId="29FC872E" w:rsidR="00A7318B" w:rsidDel="001A1A54" w:rsidRDefault="00A7318B" w:rsidP="00A7318B">
      <w:pPr>
        <w:pStyle w:val="ListParagraph"/>
        <w:rPr>
          <w:del w:id="1024" w:author="Gordon McNab (BRT-UK)" w:date="2022-07-21T16:08:00Z"/>
        </w:rPr>
      </w:pPr>
      <w:del w:id="1025" w:author="Gordon McNab (BRT-UK)" w:date="2022-07-21T16:08:00Z">
        <w:r w:rsidDel="001A1A54">
          <w:delText>Select:</w:delText>
        </w:r>
      </w:del>
    </w:p>
    <w:p w14:paraId="20E1369A" w14:textId="6040FD48" w:rsidR="00A7318B" w:rsidRDefault="00A7318B" w:rsidP="00A7318B">
      <w:pPr>
        <w:pStyle w:val="ListParagraph"/>
      </w:pPr>
      <w:r>
        <w:t>- PE13 -&gt; SPI1_SCK</w:t>
      </w:r>
    </w:p>
    <w:p w14:paraId="76050850" w14:textId="5AC29355" w:rsidR="00A7318B" w:rsidRDefault="00A7318B" w:rsidP="00A7318B">
      <w:pPr>
        <w:pStyle w:val="ListParagraph"/>
      </w:pPr>
      <w:r>
        <w:t>- PE14 -&gt; SPI1_MISO</w:t>
      </w:r>
    </w:p>
    <w:p w14:paraId="031522B9" w14:textId="7B454793" w:rsidR="00A7318B" w:rsidRDefault="00A7318B" w:rsidP="00A7318B">
      <w:pPr>
        <w:pStyle w:val="ListParagraph"/>
      </w:pPr>
      <w:r>
        <w:t>- P</w:t>
      </w:r>
      <w:r w:rsidR="00BB12F2">
        <w:t>E</w:t>
      </w:r>
      <w:r w:rsidR="00764C7A">
        <w:t>15</w:t>
      </w:r>
      <w:r>
        <w:t xml:space="preserve"> -&gt; SPI1_MOSI</w:t>
      </w:r>
    </w:p>
    <w:p w14:paraId="5F71FE94" w14:textId="577C36F2" w:rsidR="00A7318B" w:rsidRDefault="00A7318B" w:rsidP="00A7318B">
      <w:pPr>
        <w:pStyle w:val="ListParagraph"/>
      </w:pPr>
      <w:r>
        <w:t xml:space="preserve">- PE8 </w:t>
      </w:r>
      <w:r w:rsidR="00BB12F2">
        <w:t xml:space="preserve">  </w:t>
      </w:r>
      <w:r>
        <w:t xml:space="preserve">-&gt; </w:t>
      </w:r>
      <w:proofErr w:type="spellStart"/>
      <w:r>
        <w:t>GPIO_Output</w:t>
      </w:r>
      <w:proofErr w:type="spellEnd"/>
    </w:p>
    <w:p w14:paraId="5DD45DA6" w14:textId="70798C88" w:rsidR="00A7318B" w:rsidRDefault="00A7318B" w:rsidP="00A7318B">
      <w:pPr>
        <w:pStyle w:val="ListParagraph"/>
      </w:pPr>
      <w:r>
        <w:t xml:space="preserve">- PB2 </w:t>
      </w:r>
      <w:r w:rsidR="00BB12F2">
        <w:t xml:space="preserve">  </w:t>
      </w:r>
      <w:r>
        <w:t xml:space="preserve">-&gt; </w:t>
      </w:r>
      <w:proofErr w:type="spellStart"/>
      <w:r>
        <w:t>GPIO_Output</w:t>
      </w:r>
      <w:proofErr w:type="spellEnd"/>
      <w:ins w:id="1026" w:author="Gordon McNab (BRT-UK)" w:date="2022-07-21T16:09:00Z">
        <w:r w:rsidR="00052697">
          <w:br/>
        </w:r>
      </w:ins>
    </w:p>
    <w:p w14:paraId="07A7B21F" w14:textId="2DAD3951" w:rsidR="00A7318B" w:rsidRDefault="00052697" w:rsidP="001A1A54">
      <w:pPr>
        <w:pPrChange w:id="1027" w:author="Gordon McNab (BRT-UK)" w:date="2022-07-21T16:09:00Z">
          <w:pPr>
            <w:jc w:val="center"/>
          </w:pPr>
        </w:pPrChange>
      </w:pPr>
      <w:ins w:id="1028" w:author="Gordon McNab (BRT-UK)" w:date="2022-07-21T16:09:00Z">
        <w:r>
          <w:t xml:space="preserve">In </w:t>
        </w:r>
        <w:r>
          <w:fldChar w:fldCharType="begin"/>
        </w:r>
        <w:r>
          <w:instrText xml:space="preserve"> REF _Ref109312199 \h </w:instrText>
        </w:r>
      </w:ins>
      <w:r>
        <w:fldChar w:fldCharType="separate"/>
      </w:r>
      <w:ins w:id="1029" w:author="Gordon McNab (BRT-UK)" w:date="2022-07-21T16:09:00Z">
        <w:r>
          <w:t xml:space="preserve">Figure </w:t>
        </w:r>
        <w:r>
          <w:rPr>
            <w:noProof/>
          </w:rPr>
          <w:t>16</w:t>
        </w:r>
        <w:r>
          <w:fldChar w:fldCharType="end"/>
        </w:r>
        <w:r>
          <w:t xml:space="preserve"> the </w:t>
        </w:r>
      </w:ins>
      <w:ins w:id="1030" w:author="Gordon McNab (BRT-UK)" w:date="2022-07-21T16:10:00Z">
        <w:r>
          <w:t>detail of the pin selection dialog is shown.</w:t>
        </w:r>
      </w:ins>
    </w:p>
    <w:p w14:paraId="09822887" w14:textId="626CEC07" w:rsidR="00BA0912" w:rsidRDefault="00BA0912" w:rsidP="00381132">
      <w:pPr>
        <w:jc w:val="center"/>
      </w:pPr>
      <w:r>
        <w:rPr>
          <w:noProof/>
        </w:rPr>
        <w:drawing>
          <wp:inline distT="0" distB="0" distL="0" distR="0" wp14:anchorId="3DAC3A71" wp14:editId="631258B3">
            <wp:extent cx="3688589" cy="1730550"/>
            <wp:effectExtent l="19050" t="19050" r="26670"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5091" cy="1742984"/>
                    </a:xfrm>
                    <a:prstGeom prst="rect">
                      <a:avLst/>
                    </a:prstGeom>
                    <a:ln w="6350">
                      <a:solidFill>
                        <a:schemeClr val="tx1"/>
                      </a:solidFill>
                    </a:ln>
                  </pic:spPr>
                </pic:pic>
              </a:graphicData>
            </a:graphic>
          </wp:inline>
        </w:drawing>
      </w:r>
    </w:p>
    <w:p w14:paraId="32221D05" w14:textId="3170A5C0" w:rsidR="002D2098" w:rsidRDefault="002D2098" w:rsidP="002D2098">
      <w:pPr>
        <w:pStyle w:val="Caption"/>
        <w:jc w:val="center"/>
        <w:rPr>
          <w:lang w:val="en-GB" w:eastAsia="en-GB"/>
        </w:rPr>
      </w:pPr>
      <w:bookmarkStart w:id="1031" w:name="_Toc58319215"/>
      <w:bookmarkStart w:id="1032" w:name="_Ref109312199"/>
      <w:r>
        <w:t xml:space="preserve">Figure </w:t>
      </w:r>
      <w:r w:rsidR="00A10579">
        <w:fldChar w:fldCharType="begin"/>
      </w:r>
      <w:r w:rsidR="00A10579">
        <w:instrText xml:space="preserve"> SEQ Figure \* ARABIC </w:instrText>
      </w:r>
      <w:r w:rsidR="00A10579">
        <w:fldChar w:fldCharType="separate"/>
      </w:r>
      <w:r w:rsidR="00495077">
        <w:rPr>
          <w:noProof/>
        </w:rPr>
        <w:t>16</w:t>
      </w:r>
      <w:r w:rsidR="00A10579">
        <w:rPr>
          <w:noProof/>
        </w:rPr>
        <w:fldChar w:fldCharType="end"/>
      </w:r>
      <w:bookmarkEnd w:id="1032"/>
      <w:r>
        <w:t xml:space="preserve"> </w:t>
      </w:r>
      <w:r w:rsidR="008C33F4">
        <w:t xml:space="preserve">Select </w:t>
      </w:r>
      <w:r w:rsidR="00C0523C">
        <w:t xml:space="preserve">SPI </w:t>
      </w:r>
      <w:r w:rsidR="004F5A70">
        <w:t>ports</w:t>
      </w:r>
      <w:bookmarkEnd w:id="1031"/>
    </w:p>
    <w:p w14:paraId="2E4898FE" w14:textId="2107C242" w:rsidR="002D2098" w:rsidDel="00052697" w:rsidRDefault="002D2098" w:rsidP="00381132">
      <w:pPr>
        <w:jc w:val="center"/>
        <w:rPr>
          <w:del w:id="1033" w:author="Gordon McNab (BRT-UK)" w:date="2022-07-21T16:12:00Z"/>
        </w:rPr>
      </w:pPr>
    </w:p>
    <w:p w14:paraId="0AEC35FC" w14:textId="627AD02B" w:rsidR="0035338A" w:rsidDel="00052697" w:rsidRDefault="0035338A" w:rsidP="00381132">
      <w:pPr>
        <w:jc w:val="center"/>
        <w:rPr>
          <w:del w:id="1034" w:author="Gordon McNab (BRT-UK)" w:date="2022-07-21T16:12:00Z"/>
        </w:rPr>
      </w:pPr>
    </w:p>
    <w:p w14:paraId="7C9AC4BA" w14:textId="615C416B" w:rsidR="0035338A" w:rsidDel="00052697" w:rsidRDefault="0035338A" w:rsidP="00381132">
      <w:pPr>
        <w:jc w:val="center"/>
        <w:rPr>
          <w:del w:id="1035" w:author="Gordon McNab (BRT-UK)" w:date="2022-07-21T16:12:00Z"/>
        </w:rPr>
      </w:pPr>
    </w:p>
    <w:p w14:paraId="1C2BBD0C" w14:textId="2F8FCB8F" w:rsidR="00A61BF7" w:rsidRDefault="008C33F4" w:rsidP="00052697">
      <w:pPr>
        <w:pStyle w:val="Heading4"/>
        <w:pPrChange w:id="1036" w:author="Gordon McNab (BRT-UK)" w:date="2022-07-21T16:12:00Z">
          <w:pPr>
            <w:pStyle w:val="ListParagraph"/>
            <w:numPr>
              <w:numId w:val="30"/>
            </w:numPr>
            <w:ind w:hanging="360"/>
          </w:pPr>
        </w:pPrChange>
      </w:pPr>
      <w:r>
        <w:t>Enable SPI1</w:t>
      </w:r>
    </w:p>
    <w:p w14:paraId="6F506819" w14:textId="4EBB7253" w:rsidR="00BA0912" w:rsidRDefault="00052697" w:rsidP="00052697">
      <w:pPr>
        <w:pPrChange w:id="1037" w:author="Gordon McNab (BRT-UK)" w:date="2022-07-21T16:12:00Z">
          <w:pPr>
            <w:ind w:left="720"/>
          </w:pPr>
        </w:pPrChange>
      </w:pPr>
      <w:ins w:id="1038" w:author="Gordon McNab (BRT-UK)" w:date="2022-07-21T16:13:00Z">
        <w:r>
          <w:t>Once the pins for SPI have been selected then the SPI</w:t>
        </w:r>
      </w:ins>
      <w:ins w:id="1039" w:author="Gordon McNab (BRT-UK)" w:date="2022-07-21T16:14:00Z">
        <w:r>
          <w:t xml:space="preserve">1 peripheral can be enabled. </w:t>
        </w:r>
      </w:ins>
      <w:r w:rsidR="008C33F4">
        <w:t>Set SPI1 to “Full-Duplex master” mode</w:t>
      </w:r>
      <w:ins w:id="1040" w:author="Gordon McNab (BRT-UK)" w:date="2022-07-21T16:14:00Z">
        <w:r>
          <w:t xml:space="preserve">. The </w:t>
        </w:r>
        <w:r w:rsidR="00E56112">
          <w:t xml:space="preserve">setting is shown in </w:t>
        </w:r>
        <w:r w:rsidR="00E56112">
          <w:fldChar w:fldCharType="begin"/>
        </w:r>
        <w:r w:rsidR="00E56112">
          <w:instrText xml:space="preserve"> REF _Ref109312510 \h </w:instrText>
        </w:r>
      </w:ins>
      <w:r w:rsidR="00E56112">
        <w:fldChar w:fldCharType="separate"/>
      </w:r>
      <w:ins w:id="1041" w:author="Gordon McNab (BRT-UK)" w:date="2022-07-21T16:14:00Z">
        <w:r w:rsidR="00E56112">
          <w:t xml:space="preserve">Figure </w:t>
        </w:r>
        <w:r w:rsidR="00E56112">
          <w:rPr>
            <w:noProof/>
          </w:rPr>
          <w:t>17</w:t>
        </w:r>
        <w:r w:rsidR="00E56112">
          <w:fldChar w:fldCharType="end"/>
        </w:r>
        <w:r w:rsidR="00E56112">
          <w:t>.</w:t>
        </w:r>
      </w:ins>
    </w:p>
    <w:p w14:paraId="7FE715F9" w14:textId="3C3BB7DA" w:rsidR="00BA0912" w:rsidRDefault="00BA0912" w:rsidP="00381132">
      <w:pPr>
        <w:jc w:val="center"/>
      </w:pPr>
      <w:r>
        <w:rPr>
          <w:noProof/>
        </w:rPr>
        <w:lastRenderedPageBreak/>
        <w:drawing>
          <wp:inline distT="0" distB="0" distL="0" distR="0" wp14:anchorId="5A08F385" wp14:editId="11720B2E">
            <wp:extent cx="3501750" cy="3342923"/>
            <wp:effectExtent l="19050" t="19050" r="2286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48703" b="12941"/>
                    <a:stretch/>
                  </pic:blipFill>
                  <pic:spPr bwMode="auto">
                    <a:xfrm>
                      <a:off x="0" y="0"/>
                      <a:ext cx="3516256" cy="335677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FBF9E15" w14:textId="46608683" w:rsidR="002D2098" w:rsidRDefault="002D2098" w:rsidP="002D2098">
      <w:pPr>
        <w:pStyle w:val="Caption"/>
        <w:jc w:val="center"/>
        <w:rPr>
          <w:lang w:val="en-GB" w:eastAsia="en-GB"/>
        </w:rPr>
      </w:pPr>
      <w:bookmarkStart w:id="1042" w:name="_Toc58319216"/>
      <w:bookmarkStart w:id="1043" w:name="_Ref109312510"/>
      <w:r>
        <w:t xml:space="preserve">Figure </w:t>
      </w:r>
      <w:r w:rsidR="00A10579">
        <w:fldChar w:fldCharType="begin"/>
      </w:r>
      <w:r w:rsidR="00A10579">
        <w:instrText xml:space="preserve"> SEQ Figure \* ARABIC </w:instrText>
      </w:r>
      <w:r w:rsidR="00A10579">
        <w:fldChar w:fldCharType="separate"/>
      </w:r>
      <w:r w:rsidR="00495077">
        <w:rPr>
          <w:noProof/>
        </w:rPr>
        <w:t>17</w:t>
      </w:r>
      <w:r w:rsidR="00A10579">
        <w:rPr>
          <w:noProof/>
        </w:rPr>
        <w:fldChar w:fldCharType="end"/>
      </w:r>
      <w:bookmarkEnd w:id="1043"/>
      <w:r>
        <w:t xml:space="preserve"> </w:t>
      </w:r>
      <w:r w:rsidR="008C33F4">
        <w:t>Set SPI1 to Full-Duplex master</w:t>
      </w:r>
      <w:bookmarkEnd w:id="1042"/>
    </w:p>
    <w:p w14:paraId="61C00D00" w14:textId="5B728702" w:rsidR="002D2098" w:rsidRDefault="00E56112" w:rsidP="00E56112">
      <w:pPr>
        <w:pPrChange w:id="1044" w:author="Gordon McNab (BRT-UK)" w:date="2022-07-21T16:15:00Z">
          <w:pPr>
            <w:jc w:val="center"/>
          </w:pPr>
        </w:pPrChange>
      </w:pPr>
      <w:ins w:id="1045" w:author="Gordon McNab (BRT-UK)" w:date="2022-07-21T16:15:00Z">
        <w:r>
          <w:t xml:space="preserve">The data size (i.e. number of bits transferred on the SPI bus) is set to 8 as in </w:t>
        </w:r>
        <w:r>
          <w:fldChar w:fldCharType="begin"/>
        </w:r>
        <w:r>
          <w:instrText xml:space="preserve"> REF _Ref109312559 \h </w:instrText>
        </w:r>
      </w:ins>
      <w:r>
        <w:fldChar w:fldCharType="separate"/>
      </w:r>
      <w:ins w:id="1046" w:author="Gordon McNab (BRT-UK)" w:date="2022-07-21T16:15:00Z">
        <w:r>
          <w:t xml:space="preserve">Figure </w:t>
        </w:r>
        <w:r>
          <w:rPr>
            <w:noProof/>
          </w:rPr>
          <w:t>18</w:t>
        </w:r>
        <w:r>
          <w:fldChar w:fldCharType="end"/>
        </w:r>
        <w:r>
          <w:t>.</w:t>
        </w:r>
      </w:ins>
    </w:p>
    <w:p w14:paraId="00A47212" w14:textId="428D4167" w:rsidR="00BA0912" w:rsidDel="00E56112" w:rsidRDefault="008C33F4" w:rsidP="00381132">
      <w:pPr>
        <w:rPr>
          <w:del w:id="1047" w:author="Gordon McNab (BRT-UK)" w:date="2022-07-21T16:15:00Z"/>
          <w:noProof/>
        </w:rPr>
      </w:pPr>
      <w:del w:id="1048" w:author="Gordon McNab (BRT-UK)" w:date="2022-07-21T16:15:00Z">
        <w:r w:rsidDel="00E56112">
          <w:rPr>
            <w:noProof/>
          </w:rPr>
          <w:tab/>
          <w:delText>Set Data size = 8 for SPI1</w:delText>
        </w:r>
      </w:del>
    </w:p>
    <w:p w14:paraId="565E8850" w14:textId="315BD710" w:rsidR="00BA0912" w:rsidRDefault="00BA0912" w:rsidP="00381132">
      <w:pPr>
        <w:jc w:val="center"/>
      </w:pPr>
      <w:r>
        <w:rPr>
          <w:noProof/>
        </w:rPr>
        <w:drawing>
          <wp:inline distT="0" distB="0" distL="0" distR="0" wp14:anchorId="66658F0F" wp14:editId="6188F669">
            <wp:extent cx="4806197" cy="1129692"/>
            <wp:effectExtent l="19050" t="19050" r="13970" b="13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630" t="54776" r="34299" b="23047"/>
                    <a:stretch/>
                  </pic:blipFill>
                  <pic:spPr bwMode="auto">
                    <a:xfrm>
                      <a:off x="0" y="0"/>
                      <a:ext cx="4877849" cy="114653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529E49" w14:textId="137CF695" w:rsidR="002D2098" w:rsidRDefault="002D2098" w:rsidP="002D2098">
      <w:pPr>
        <w:pStyle w:val="Caption"/>
        <w:jc w:val="center"/>
        <w:rPr>
          <w:lang w:val="en-GB" w:eastAsia="en-GB"/>
        </w:rPr>
      </w:pPr>
      <w:bookmarkStart w:id="1049" w:name="_Toc58319217"/>
      <w:bookmarkStart w:id="1050" w:name="_Ref109312559"/>
      <w:r>
        <w:t xml:space="preserve">Figure </w:t>
      </w:r>
      <w:r w:rsidR="00A10579">
        <w:fldChar w:fldCharType="begin"/>
      </w:r>
      <w:r w:rsidR="00A10579">
        <w:instrText xml:space="preserve"> SEQ Figure \* ARABIC </w:instrText>
      </w:r>
      <w:r w:rsidR="00A10579">
        <w:fldChar w:fldCharType="separate"/>
      </w:r>
      <w:r w:rsidR="00495077">
        <w:rPr>
          <w:noProof/>
        </w:rPr>
        <w:t>18</w:t>
      </w:r>
      <w:r w:rsidR="00A10579">
        <w:rPr>
          <w:noProof/>
        </w:rPr>
        <w:fldChar w:fldCharType="end"/>
      </w:r>
      <w:bookmarkEnd w:id="1050"/>
      <w:r>
        <w:t xml:space="preserve"> </w:t>
      </w:r>
      <w:r w:rsidR="008C33F4">
        <w:t xml:space="preserve">SPI1 </w:t>
      </w:r>
      <w:r w:rsidR="00654DEB">
        <w:t>–</w:t>
      </w:r>
      <w:r w:rsidR="008C33F4">
        <w:t xml:space="preserve"> </w:t>
      </w:r>
      <w:r w:rsidR="00654DEB">
        <w:t xml:space="preserve">Select </w:t>
      </w:r>
      <w:r w:rsidR="00654DEB">
        <w:rPr>
          <w:noProof/>
        </w:rPr>
        <w:t>d</w:t>
      </w:r>
      <w:r w:rsidR="008C33F4">
        <w:rPr>
          <w:noProof/>
        </w:rPr>
        <w:t>ata size</w:t>
      </w:r>
      <w:bookmarkEnd w:id="1049"/>
    </w:p>
    <w:p w14:paraId="4C360CC0" w14:textId="6780F9A3" w:rsidR="00052697" w:rsidRDefault="00052697" w:rsidP="00E56112">
      <w:pPr>
        <w:pStyle w:val="Heading4"/>
        <w:rPr>
          <w:ins w:id="1051" w:author="Gordon McNab (BRT-UK)" w:date="2022-07-21T16:11:00Z"/>
        </w:rPr>
        <w:pPrChange w:id="1052" w:author="Gordon McNab (BRT-UK)" w:date="2022-07-21T16:15:00Z">
          <w:pPr>
            <w:pStyle w:val="ListParagraph"/>
            <w:numPr>
              <w:numId w:val="30"/>
            </w:numPr>
            <w:ind w:hanging="360"/>
          </w:pPr>
        </w:pPrChange>
      </w:pPr>
      <w:ins w:id="1053" w:author="Gordon McNab (BRT-UK)" w:date="2022-07-21T16:11:00Z">
        <w:r>
          <w:t>Enable Middleware</w:t>
        </w:r>
      </w:ins>
    </w:p>
    <w:p w14:paraId="2B099457" w14:textId="1566BD5E" w:rsidR="007635B2" w:rsidDel="00E56112" w:rsidRDefault="00E56112" w:rsidP="00E56112">
      <w:pPr>
        <w:rPr>
          <w:del w:id="1054" w:author="Gordon McNab (BRT-UK)" w:date="2022-07-21T16:18:00Z"/>
        </w:rPr>
        <w:pPrChange w:id="1055" w:author="Gordon McNab (BRT-UK)" w:date="2022-07-21T16:16:00Z">
          <w:pPr>
            <w:pStyle w:val="ListParagraph"/>
            <w:numPr>
              <w:numId w:val="30"/>
            </w:numPr>
            <w:ind w:hanging="360"/>
          </w:pPr>
        </w:pPrChange>
      </w:pPr>
      <w:ins w:id="1056" w:author="Gordon McNab (BRT-UK)" w:date="2022-07-21T16:16:00Z">
        <w:r>
          <w:t>Finally, e</w:t>
        </w:r>
      </w:ins>
      <w:del w:id="1057" w:author="Gordon McNab (BRT-UK)" w:date="2022-07-21T16:16:00Z">
        <w:r w:rsidR="007635B2" w:rsidDel="00E56112">
          <w:delText>E</w:delText>
        </w:r>
      </w:del>
      <w:r w:rsidR="007635B2">
        <w:t xml:space="preserve">nable </w:t>
      </w:r>
      <w:proofErr w:type="spellStart"/>
      <w:r w:rsidR="007635B2">
        <w:t>FreeRTOS</w:t>
      </w:r>
      <w:proofErr w:type="spellEnd"/>
      <w:r w:rsidR="006A07C0">
        <w:t xml:space="preserve"> </w:t>
      </w:r>
      <w:ins w:id="1058" w:author="Gordon McNab (BRT-UK)" w:date="2022-07-21T16:16:00Z">
        <w:r>
          <w:t xml:space="preserve">from the </w:t>
        </w:r>
      </w:ins>
      <w:del w:id="1059" w:author="Gordon McNab (BRT-UK)" w:date="2022-07-21T16:16:00Z">
        <w:r w:rsidR="006A07C0" w:rsidDel="00E56112">
          <w:delText xml:space="preserve">(group </w:delText>
        </w:r>
      </w:del>
      <w:ins w:id="1060" w:author="Gordon McNab (BRT-UK)" w:date="2022-07-21T16:16:00Z">
        <w:r>
          <w:t>“</w:t>
        </w:r>
      </w:ins>
      <w:proofErr w:type="spellStart"/>
      <w:r w:rsidR="006A07C0">
        <w:t>MiddleWare</w:t>
      </w:r>
      <w:proofErr w:type="spellEnd"/>
      <w:ins w:id="1061" w:author="Gordon McNab (BRT-UK)" w:date="2022-07-21T16:16:00Z">
        <w:r>
          <w:t>” group.</w:t>
        </w:r>
      </w:ins>
      <w:ins w:id="1062" w:author="Gordon McNab (BRT-UK)" w:date="2022-07-21T16:18:00Z">
        <w:r>
          <w:t xml:space="preserve"> </w:t>
        </w:r>
        <w:r>
          <w:fldChar w:fldCharType="begin"/>
        </w:r>
        <w:r>
          <w:instrText xml:space="preserve"> REF _Ref109312747 \h </w:instrText>
        </w:r>
      </w:ins>
      <w:r>
        <w:fldChar w:fldCharType="separate"/>
      </w:r>
      <w:ins w:id="1063" w:author="Gordon McNab (BRT-UK)" w:date="2022-07-21T16:18:00Z">
        <w:r>
          <w:t xml:space="preserve">Figure </w:t>
        </w:r>
        <w:r>
          <w:rPr>
            <w:noProof/>
          </w:rPr>
          <w:t>19</w:t>
        </w:r>
        <w:r>
          <w:fldChar w:fldCharType="end"/>
        </w:r>
        <w:r>
          <w:t>.</w:t>
        </w:r>
      </w:ins>
      <w:del w:id="1064" w:author="Gordon McNab (BRT-UK)" w:date="2022-07-21T16:16:00Z">
        <w:r w:rsidR="006A07C0" w:rsidDel="00E56112">
          <w:delText>)</w:delText>
        </w:r>
        <w:r w:rsidR="007635B2" w:rsidDel="00E56112">
          <w:delText>:</w:delText>
        </w:r>
      </w:del>
    </w:p>
    <w:p w14:paraId="25EFA579" w14:textId="3939DE15" w:rsidR="007635B2" w:rsidRDefault="007635B2" w:rsidP="00E56112">
      <w:pPr>
        <w:pPrChange w:id="1065" w:author="Gordon McNab (BRT-UK)" w:date="2022-07-21T16:18:00Z">
          <w:pPr>
            <w:pStyle w:val="ListParagraph"/>
            <w:ind w:left="1440"/>
          </w:pPr>
        </w:pPrChange>
      </w:pPr>
    </w:p>
    <w:p w14:paraId="7C09ACA8" w14:textId="54C03077" w:rsidR="00F6747D" w:rsidRDefault="006A07C0" w:rsidP="006A07C0">
      <w:pPr>
        <w:jc w:val="center"/>
      </w:pPr>
      <w:r>
        <w:rPr>
          <w:noProof/>
        </w:rPr>
        <w:drawing>
          <wp:inline distT="0" distB="0" distL="0" distR="0" wp14:anchorId="6C102330" wp14:editId="205836F1">
            <wp:extent cx="5187462" cy="874156"/>
            <wp:effectExtent l="19050" t="19050" r="13335" b="2159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9717" cy="879591"/>
                    </a:xfrm>
                    <a:prstGeom prst="rect">
                      <a:avLst/>
                    </a:prstGeom>
                    <a:ln>
                      <a:solidFill>
                        <a:sysClr val="windowText" lastClr="000000"/>
                      </a:solidFill>
                    </a:ln>
                  </pic:spPr>
                </pic:pic>
              </a:graphicData>
            </a:graphic>
          </wp:inline>
        </w:drawing>
      </w:r>
    </w:p>
    <w:p w14:paraId="3B0ACBC9" w14:textId="7517EB33" w:rsidR="006A07C0" w:rsidRDefault="006A07C0" w:rsidP="006A07C0">
      <w:pPr>
        <w:pStyle w:val="Caption"/>
        <w:jc w:val="center"/>
        <w:rPr>
          <w:lang w:val="en-GB" w:eastAsia="en-GB"/>
        </w:rPr>
      </w:pPr>
      <w:bookmarkStart w:id="1066" w:name="_Toc58319218"/>
      <w:bookmarkStart w:id="1067" w:name="_Ref109312747"/>
      <w:r>
        <w:t xml:space="preserve">Figure </w:t>
      </w:r>
      <w:r w:rsidR="00A10579">
        <w:fldChar w:fldCharType="begin"/>
      </w:r>
      <w:r w:rsidR="00A10579">
        <w:instrText xml:space="preserve"> SEQ Figure \* ARABIC </w:instrText>
      </w:r>
      <w:r w:rsidR="00A10579">
        <w:fldChar w:fldCharType="separate"/>
      </w:r>
      <w:r w:rsidR="00495077">
        <w:rPr>
          <w:noProof/>
        </w:rPr>
        <w:t>19</w:t>
      </w:r>
      <w:r w:rsidR="00A10579">
        <w:rPr>
          <w:noProof/>
        </w:rPr>
        <w:fldChar w:fldCharType="end"/>
      </w:r>
      <w:bookmarkEnd w:id="1067"/>
      <w:r>
        <w:t xml:space="preserve"> </w:t>
      </w:r>
      <w:r w:rsidR="0035338A">
        <w:t xml:space="preserve">Enable </w:t>
      </w:r>
      <w:proofErr w:type="spellStart"/>
      <w:r w:rsidR="0035338A">
        <w:t>FreeRTOS</w:t>
      </w:r>
      <w:bookmarkEnd w:id="1066"/>
      <w:proofErr w:type="spellEnd"/>
    </w:p>
    <w:p w14:paraId="7F80C5BE" w14:textId="1216B063" w:rsidR="00F6747D" w:rsidRDefault="00E56112" w:rsidP="00E56112">
      <w:pPr>
        <w:pStyle w:val="Heading4"/>
        <w:rPr>
          <w:ins w:id="1068" w:author="Gordon McNab (BRT-UK)" w:date="2022-07-21T16:19:00Z"/>
        </w:rPr>
        <w:pPrChange w:id="1069" w:author="Gordon McNab (BRT-UK)" w:date="2022-07-21T16:19:00Z">
          <w:pPr>
            <w:pStyle w:val="ListParagraph"/>
            <w:ind w:left="1440"/>
          </w:pPr>
        </w:pPrChange>
      </w:pPr>
      <w:ins w:id="1070" w:author="Gordon McNab (BRT-UK)" w:date="2022-07-21T16:19:00Z">
        <w:r>
          <w:t>Export STM32L4 Project</w:t>
        </w:r>
      </w:ins>
    </w:p>
    <w:p w14:paraId="334FAFDA" w14:textId="0E947026" w:rsidR="00E56112" w:rsidDel="001B3C36" w:rsidRDefault="00E56112" w:rsidP="000D24DA">
      <w:pPr>
        <w:rPr>
          <w:del w:id="1071" w:author="Gordon McNab (BRT-UK)" w:date="2022-07-21T16:35:00Z"/>
        </w:rPr>
        <w:pPrChange w:id="1072" w:author="Gordon McNab (BRT-UK)" w:date="2022-07-21T16:37:00Z">
          <w:pPr>
            <w:pStyle w:val="ListParagraph"/>
            <w:ind w:left="1440"/>
          </w:pPr>
        </w:pPrChange>
      </w:pPr>
      <w:ins w:id="1073" w:author="Gordon McNab (BRT-UK)" w:date="2022-07-21T16:19:00Z">
        <w:r>
          <w:t xml:space="preserve">Once all the configuration is complete then the </w:t>
        </w:r>
      </w:ins>
      <w:ins w:id="1074" w:author="Gordon McNab (BRT-UK)" w:date="2022-07-21T16:32:00Z">
        <w:r w:rsidR="001B3C36" w:rsidRPr="008C33F4">
          <w:t xml:space="preserve">32L476GDISCOVERY </w:t>
        </w:r>
      </w:ins>
      <w:ins w:id="1075" w:author="Gordon McNab (BRT-UK)" w:date="2022-07-21T16:31:00Z">
        <w:r w:rsidR="001B3C36">
          <w:t>p</w:t>
        </w:r>
      </w:ins>
      <w:ins w:id="1076" w:author="Gordon McNab (BRT-UK)" w:date="2022-07-21T16:32:00Z">
        <w:r w:rsidR="001B3C36">
          <w:t>roject can be exported.</w:t>
        </w:r>
      </w:ins>
      <w:ins w:id="1077" w:author="Gordon McNab (BRT-UK)" w:date="2022-07-21T16:37:00Z">
        <w:r w:rsidR="000D24DA">
          <w:t xml:space="preserve"> </w:t>
        </w:r>
      </w:ins>
    </w:p>
    <w:p w14:paraId="49A54505" w14:textId="6455BC43" w:rsidR="00F6747D" w:rsidDel="001B3C36" w:rsidRDefault="00F6747D" w:rsidP="000D24DA">
      <w:pPr>
        <w:rPr>
          <w:del w:id="1078" w:author="Gordon McNab (BRT-UK)" w:date="2022-07-21T16:35:00Z"/>
        </w:rPr>
        <w:pPrChange w:id="1079" w:author="Gordon McNab (BRT-UK)" w:date="2022-07-21T16:37:00Z">
          <w:pPr>
            <w:pStyle w:val="ListParagraph"/>
            <w:ind w:left="1440"/>
          </w:pPr>
        </w:pPrChange>
      </w:pPr>
    </w:p>
    <w:p w14:paraId="48244250" w14:textId="3210C716" w:rsidR="00F6747D" w:rsidDel="001B3C36" w:rsidRDefault="00F6747D" w:rsidP="000D24DA">
      <w:pPr>
        <w:rPr>
          <w:del w:id="1080" w:author="Gordon McNab (BRT-UK)" w:date="2022-07-21T16:35:00Z"/>
        </w:rPr>
        <w:pPrChange w:id="1081" w:author="Gordon McNab (BRT-UK)" w:date="2022-07-21T16:37:00Z">
          <w:pPr>
            <w:pStyle w:val="ListParagraph"/>
            <w:ind w:left="1440"/>
          </w:pPr>
        </w:pPrChange>
      </w:pPr>
    </w:p>
    <w:p w14:paraId="48B27088" w14:textId="00070B52" w:rsidR="00F6747D" w:rsidDel="000D24DA" w:rsidRDefault="00F6747D" w:rsidP="000D24DA">
      <w:pPr>
        <w:rPr>
          <w:del w:id="1082" w:author="Gordon McNab (BRT-UK)" w:date="2022-07-21T16:37:00Z"/>
        </w:rPr>
        <w:pPrChange w:id="1083" w:author="Gordon McNab (BRT-UK)" w:date="2022-07-21T16:37:00Z">
          <w:pPr>
            <w:pStyle w:val="ListParagraph"/>
            <w:ind w:left="1440"/>
          </w:pPr>
        </w:pPrChange>
      </w:pPr>
    </w:p>
    <w:p w14:paraId="09A47DE6" w14:textId="347EE578" w:rsidR="008C33F4" w:rsidRPr="008C33F4" w:rsidDel="001B3C36" w:rsidRDefault="008C33F4" w:rsidP="000D24DA">
      <w:pPr>
        <w:rPr>
          <w:del w:id="1084" w:author="Gordon McNab (BRT-UK)" w:date="2022-07-21T16:32:00Z"/>
        </w:rPr>
        <w:pPrChange w:id="1085" w:author="Gordon McNab (BRT-UK)" w:date="2022-07-21T16:37:00Z">
          <w:pPr>
            <w:pStyle w:val="ListParagraph"/>
            <w:numPr>
              <w:numId w:val="30"/>
            </w:numPr>
            <w:ind w:hanging="360"/>
          </w:pPr>
        </w:pPrChange>
      </w:pPr>
      <w:del w:id="1086" w:author="Gordon McNab (BRT-UK)" w:date="2022-07-21T16:32:00Z">
        <w:r w:rsidDel="001B3C36">
          <w:delText xml:space="preserve">Export project for </w:delText>
        </w:r>
        <w:r w:rsidRPr="008C33F4" w:rsidDel="001B3C36">
          <w:delText>32L476GDISCOVERY board</w:delText>
        </w:r>
      </w:del>
    </w:p>
    <w:p w14:paraId="2FBC8592" w14:textId="3A9DA62D" w:rsidR="00A61BF7" w:rsidRDefault="005845EE" w:rsidP="000D24DA">
      <w:pPr>
        <w:rPr>
          <w:ins w:id="1087" w:author="Gordon McNab (BRT-UK)" w:date="2022-07-21T16:37:00Z"/>
        </w:rPr>
        <w:pPrChange w:id="1088" w:author="Gordon McNab (BRT-UK)" w:date="2022-07-21T16:37:00Z">
          <w:pPr>
            <w:pStyle w:val="ListParagraph"/>
            <w:numPr>
              <w:numId w:val="34"/>
            </w:numPr>
            <w:ind w:left="1440" w:hanging="360"/>
          </w:pPr>
        </w:pPrChange>
      </w:pPr>
      <w:r>
        <w:t xml:space="preserve">Select </w:t>
      </w:r>
      <w:ins w:id="1089" w:author="Gordon McNab (BRT-UK)" w:date="2022-07-21T16:37:00Z">
        <w:r w:rsidR="000D24DA">
          <w:t>the</w:t>
        </w:r>
      </w:ins>
      <w:del w:id="1090" w:author="Gordon McNab (BRT-UK)" w:date="2022-07-21T16:37:00Z">
        <w:r w:rsidDel="000D24DA">
          <w:delText>tab</w:delText>
        </w:r>
      </w:del>
      <w:r>
        <w:t xml:space="preserve"> “Project manager”</w:t>
      </w:r>
      <w:ins w:id="1091" w:author="Gordon McNab (BRT-UK)" w:date="2022-07-21T16:37:00Z">
        <w:r w:rsidR="000D24DA">
          <w:t xml:space="preserve"> tab</w:t>
        </w:r>
      </w:ins>
      <w:ins w:id="1092" w:author="Gordon McNab (BRT-UK)" w:date="2022-07-21T16:38:00Z">
        <w:r w:rsidR="000D24DA">
          <w:t xml:space="preserve"> to show the options in </w:t>
        </w:r>
        <w:r w:rsidR="000D24DA">
          <w:fldChar w:fldCharType="begin"/>
        </w:r>
        <w:r w:rsidR="000D24DA">
          <w:instrText xml:space="preserve"> REF _Ref109313905 \h </w:instrText>
        </w:r>
      </w:ins>
      <w:r w:rsidR="000D24DA">
        <w:fldChar w:fldCharType="separate"/>
      </w:r>
      <w:ins w:id="1093" w:author="Gordon McNab (BRT-UK)" w:date="2022-07-21T16:38:00Z">
        <w:r w:rsidR="000D24DA">
          <w:t xml:space="preserve">Figure </w:t>
        </w:r>
        <w:r w:rsidR="000D24DA">
          <w:rPr>
            <w:noProof/>
          </w:rPr>
          <w:t>20</w:t>
        </w:r>
        <w:r w:rsidR="000D24DA">
          <w:fldChar w:fldCharType="end"/>
        </w:r>
        <w:r w:rsidR="000D24DA">
          <w:t>.</w:t>
        </w:r>
      </w:ins>
    </w:p>
    <w:p w14:paraId="532573B3" w14:textId="70EADC90" w:rsidR="000D24DA" w:rsidDel="000D24DA" w:rsidRDefault="000D24DA" w:rsidP="000D24DA">
      <w:pPr>
        <w:rPr>
          <w:del w:id="1094" w:author="Gordon McNab (BRT-UK)" w:date="2022-07-21T16:38:00Z"/>
        </w:rPr>
        <w:pPrChange w:id="1095" w:author="Gordon McNab (BRT-UK)" w:date="2022-07-21T16:38:00Z">
          <w:pPr>
            <w:pStyle w:val="ListParagraph"/>
            <w:numPr>
              <w:numId w:val="34"/>
            </w:numPr>
            <w:ind w:left="1440" w:hanging="360"/>
          </w:pPr>
        </w:pPrChange>
      </w:pPr>
    </w:p>
    <w:p w14:paraId="1E01D1A5" w14:textId="310C8DAC" w:rsidR="005845EE" w:rsidRDefault="005845EE" w:rsidP="00381132">
      <w:pPr>
        <w:pStyle w:val="ListParagraph"/>
        <w:numPr>
          <w:ilvl w:val="0"/>
          <w:numId w:val="34"/>
        </w:numPr>
      </w:pPr>
      <w:r>
        <w:t>Input the project name</w:t>
      </w:r>
      <w:ins w:id="1096" w:author="Gordon McNab (BRT-UK)" w:date="2022-07-21T16:35:00Z">
        <w:r w:rsidR="001B3C36">
          <w:t>. For example,</w:t>
        </w:r>
      </w:ins>
      <w:del w:id="1097" w:author="Gordon McNab (BRT-UK)" w:date="2022-07-21T16:35:00Z">
        <w:r w:rsidDel="001B3C36">
          <w:delText>, such as</w:delText>
        </w:r>
      </w:del>
      <w:r>
        <w:t xml:space="preserve"> “</w:t>
      </w:r>
      <w:r w:rsidR="00173CFD" w:rsidRPr="00173CFD">
        <w:t>STM32L476_</w:t>
      </w:r>
      <w:del w:id="1098" w:author="Gordon McNab (BRT-UK)" w:date="2022-07-21T16:36:00Z">
        <w:r w:rsidR="00173CFD" w:rsidRPr="00173CFD" w:rsidDel="001B3C36">
          <w:delText>Porting</w:delText>
        </w:r>
      </w:del>
      <w:ins w:id="1099" w:author="Gordon McNab (BRT-UK)" w:date="2022-07-21T16:41:00Z">
        <w:r w:rsidR="000D24DA">
          <w:t>Porting</w:t>
        </w:r>
      </w:ins>
      <w:r>
        <w:t>”</w:t>
      </w:r>
      <w:ins w:id="1100" w:author="Gordon McNab (BRT-UK)" w:date="2022-07-21T16:36:00Z">
        <w:r w:rsidR="001B3C36">
          <w:t>.</w:t>
        </w:r>
      </w:ins>
    </w:p>
    <w:p w14:paraId="6047ED3B" w14:textId="69F79C95" w:rsidR="005845EE" w:rsidRDefault="005845EE" w:rsidP="00381132">
      <w:pPr>
        <w:pStyle w:val="ListParagraph"/>
        <w:numPr>
          <w:ilvl w:val="0"/>
          <w:numId w:val="34"/>
        </w:numPr>
      </w:pPr>
      <w:r>
        <w:lastRenderedPageBreak/>
        <w:t>Input the project</w:t>
      </w:r>
      <w:ins w:id="1101" w:author="Gordon McNab (BRT-UK)" w:date="2022-07-21T16:35:00Z">
        <w:r w:rsidR="001B3C36">
          <w:t xml:space="preserve"> output</w:t>
        </w:r>
      </w:ins>
      <w:r>
        <w:t xml:space="preserve"> path</w:t>
      </w:r>
      <w:ins w:id="1102" w:author="Gordon McNab (BRT-UK)" w:date="2022-07-21T16:35:00Z">
        <w:r w:rsidR="001B3C36">
          <w:t>.</w:t>
        </w:r>
      </w:ins>
    </w:p>
    <w:p w14:paraId="2F8B52C9" w14:textId="11190B9A" w:rsidR="005845EE" w:rsidRDefault="005845EE" w:rsidP="00381132">
      <w:pPr>
        <w:pStyle w:val="ListParagraph"/>
        <w:numPr>
          <w:ilvl w:val="0"/>
          <w:numId w:val="34"/>
        </w:numPr>
      </w:pPr>
      <w:r>
        <w:t>Select “</w:t>
      </w:r>
      <w:ins w:id="1103" w:author="Gordon McNab (BRT-UK)" w:date="2022-07-21T16:36:00Z">
        <w:r w:rsidR="001B3C36">
          <w:t>T</w:t>
        </w:r>
      </w:ins>
      <w:del w:id="1104" w:author="Gordon McNab (BRT-UK)" w:date="2022-07-21T16:36:00Z">
        <w:r w:rsidDel="001B3C36">
          <w:delText>t</w:delText>
        </w:r>
      </w:del>
      <w:r>
        <w:t xml:space="preserve">oolchain/IDE” </w:t>
      </w:r>
      <w:ins w:id="1105" w:author="Gordon McNab (BRT-UK)" w:date="2022-07-21T16:36:00Z">
        <w:r w:rsidR="001B3C36">
          <w:t>as</w:t>
        </w:r>
      </w:ins>
      <w:del w:id="1106" w:author="Gordon McNab (BRT-UK)" w:date="2022-07-21T16:36:00Z">
        <w:r w:rsidDel="001B3C36">
          <w:delText>is</w:delText>
        </w:r>
      </w:del>
      <w:r>
        <w:t xml:space="preserve"> </w:t>
      </w:r>
      <w:r w:rsidR="00173CFD">
        <w:t>STM32CubeIDE</w:t>
      </w:r>
      <w:ins w:id="1107" w:author="Gordon McNab (BRT-UK)" w:date="2022-07-21T16:36:00Z">
        <w:r w:rsidR="001B3C36">
          <w:t>. W</w:t>
        </w:r>
      </w:ins>
      <w:del w:id="1108" w:author="Gordon McNab (BRT-UK)" w:date="2022-07-21T16:36:00Z">
        <w:r w:rsidDel="001B3C36">
          <w:delText>, w</w:delText>
        </w:r>
      </w:del>
      <w:r>
        <w:t xml:space="preserve">e </w:t>
      </w:r>
      <w:r w:rsidR="00173CFD">
        <w:t>will</w:t>
      </w:r>
      <w:r>
        <w:t xml:space="preserve"> use </w:t>
      </w:r>
      <w:r w:rsidRPr="0086084A">
        <w:t>STM32CubeIDE</w:t>
      </w:r>
      <w:r>
        <w:t xml:space="preserve"> to open the generated project.</w:t>
      </w:r>
    </w:p>
    <w:p w14:paraId="49B3CFF3" w14:textId="26B9CFF7" w:rsidR="0035338A" w:rsidDel="001B3C36" w:rsidRDefault="0035338A" w:rsidP="00381132">
      <w:pPr>
        <w:pStyle w:val="ListParagraph"/>
        <w:numPr>
          <w:ilvl w:val="0"/>
          <w:numId w:val="34"/>
        </w:numPr>
        <w:rPr>
          <w:del w:id="1109" w:author="Gordon McNab (BRT-UK)" w:date="2022-07-21T16:36:00Z"/>
        </w:rPr>
      </w:pPr>
      <w:r>
        <w:t xml:space="preserve">Select </w:t>
      </w:r>
      <w:r w:rsidR="0079441C">
        <w:t>“Application structure” as “Advanced”</w:t>
      </w:r>
      <w:ins w:id="1110" w:author="Gordon McNab (BRT-UK)" w:date="2022-07-21T16:36:00Z">
        <w:r w:rsidR="001B3C36">
          <w:t>.</w:t>
        </w:r>
      </w:ins>
    </w:p>
    <w:p w14:paraId="7C288F71" w14:textId="53A96FE7" w:rsidR="00173CFD" w:rsidRDefault="00173CFD" w:rsidP="001B3C36">
      <w:pPr>
        <w:pStyle w:val="ListParagraph"/>
        <w:numPr>
          <w:ilvl w:val="0"/>
          <w:numId w:val="34"/>
        </w:numPr>
        <w:rPr>
          <w:ins w:id="1111" w:author="Gordon McNab (BRT-UK)" w:date="2022-07-21T16:36:00Z"/>
        </w:rPr>
        <w:pPrChange w:id="1112" w:author="Gordon McNab (BRT-UK)" w:date="2022-07-21T16:36:00Z">
          <w:pPr>
            <w:ind w:left="1080"/>
          </w:pPr>
        </w:pPrChange>
      </w:pPr>
    </w:p>
    <w:p w14:paraId="2636C9DC" w14:textId="16BADACF" w:rsidR="001B3C36" w:rsidDel="000D24DA" w:rsidRDefault="001B3C36" w:rsidP="00173CFD">
      <w:pPr>
        <w:jc w:val="center"/>
        <w:rPr>
          <w:del w:id="1113" w:author="Gordon McNab (BRT-UK)" w:date="2022-07-21T16:37:00Z"/>
        </w:rPr>
      </w:pPr>
    </w:p>
    <w:p w14:paraId="1968EAAD" w14:textId="77777777" w:rsidR="000D24DA" w:rsidRDefault="000D24DA" w:rsidP="001B3C36">
      <w:pPr>
        <w:rPr>
          <w:ins w:id="1114" w:author="Gordon McNab (BRT-UK)" w:date="2022-07-21T16:37:00Z"/>
        </w:rPr>
        <w:pPrChange w:id="1115" w:author="Gordon McNab (BRT-UK)" w:date="2022-07-21T16:36:00Z">
          <w:pPr>
            <w:ind w:left="1080"/>
          </w:pPr>
        </w:pPrChange>
      </w:pPr>
    </w:p>
    <w:p w14:paraId="3FB8C3F4" w14:textId="51EACBBB" w:rsidR="00BA0912" w:rsidRDefault="0079441C" w:rsidP="00173CFD">
      <w:pPr>
        <w:jc w:val="center"/>
      </w:pPr>
      <w:commentRangeStart w:id="1116"/>
      <w:r>
        <w:rPr>
          <w:noProof/>
        </w:rPr>
        <w:drawing>
          <wp:inline distT="0" distB="0" distL="0" distR="0" wp14:anchorId="3796A66B" wp14:editId="68D9CCEF">
            <wp:extent cx="5731510" cy="2331085"/>
            <wp:effectExtent l="19050" t="19050" r="2159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31085"/>
                    </a:xfrm>
                    <a:prstGeom prst="rect">
                      <a:avLst/>
                    </a:prstGeom>
                    <a:ln>
                      <a:solidFill>
                        <a:schemeClr val="tx1"/>
                      </a:solidFill>
                    </a:ln>
                  </pic:spPr>
                </pic:pic>
              </a:graphicData>
            </a:graphic>
          </wp:inline>
        </w:drawing>
      </w:r>
      <w:commentRangeEnd w:id="1116"/>
      <w:r w:rsidR="000D24DA">
        <w:rPr>
          <w:rStyle w:val="CommentReference"/>
          <w:rFonts w:eastAsia="PMingLiU" w:cs="Arial"/>
          <w:bCs/>
          <w:lang w:val="en-GB" w:eastAsia="en-GB"/>
        </w:rPr>
        <w:commentReference w:id="1116"/>
      </w:r>
    </w:p>
    <w:p w14:paraId="706DE292" w14:textId="09699FB5" w:rsidR="002D2098" w:rsidRDefault="002D2098" w:rsidP="002D2098">
      <w:pPr>
        <w:pStyle w:val="Caption"/>
        <w:jc w:val="center"/>
        <w:rPr>
          <w:lang w:val="en-GB" w:eastAsia="en-GB"/>
        </w:rPr>
      </w:pPr>
      <w:bookmarkStart w:id="1117" w:name="_Toc58319219"/>
      <w:bookmarkStart w:id="1118" w:name="_Ref109313905"/>
      <w:r>
        <w:t xml:space="preserve">Figure </w:t>
      </w:r>
      <w:r w:rsidR="00A10579">
        <w:fldChar w:fldCharType="begin"/>
      </w:r>
      <w:r w:rsidR="00A10579">
        <w:instrText xml:space="preserve"> SEQ Figure \* ARABIC </w:instrText>
      </w:r>
      <w:r w:rsidR="00A10579">
        <w:fldChar w:fldCharType="separate"/>
      </w:r>
      <w:r w:rsidR="00495077">
        <w:rPr>
          <w:noProof/>
        </w:rPr>
        <w:t>20</w:t>
      </w:r>
      <w:r w:rsidR="00A10579">
        <w:rPr>
          <w:noProof/>
        </w:rPr>
        <w:fldChar w:fldCharType="end"/>
      </w:r>
      <w:bookmarkEnd w:id="1118"/>
      <w:r>
        <w:t xml:space="preserve"> </w:t>
      </w:r>
      <w:r w:rsidR="005845EE">
        <w:t xml:space="preserve">Export project for </w:t>
      </w:r>
      <w:r w:rsidR="005845EE" w:rsidRPr="008C33F4">
        <w:t>32L476GDISCOVERY board</w:t>
      </w:r>
      <w:bookmarkEnd w:id="1117"/>
    </w:p>
    <w:p w14:paraId="753E8DDA" w14:textId="454203CA" w:rsidR="00A61BF7" w:rsidDel="000D24DA" w:rsidRDefault="00A61BF7" w:rsidP="00381132">
      <w:pPr>
        <w:rPr>
          <w:del w:id="1119" w:author="Gordon McNab (BRT-UK)" w:date="2022-07-21T16:38:00Z"/>
        </w:rPr>
      </w:pPr>
    </w:p>
    <w:p w14:paraId="2ECF2925" w14:textId="3196AB7F" w:rsidR="005845EE" w:rsidRDefault="005845EE" w:rsidP="000D24DA">
      <w:pPr>
        <w:pPrChange w:id="1120" w:author="Gordon McNab (BRT-UK)" w:date="2022-07-21T16:38:00Z">
          <w:pPr>
            <w:ind w:firstLine="720"/>
          </w:pPr>
        </w:pPrChange>
      </w:pPr>
      <w:r>
        <w:t xml:space="preserve">Click button “GENERATE CODE”, wait for </w:t>
      </w:r>
      <w:proofErr w:type="spellStart"/>
      <w:r>
        <w:t>STMCubeMX</w:t>
      </w:r>
      <w:proofErr w:type="spellEnd"/>
      <w:r>
        <w:t xml:space="preserve"> complete this action</w:t>
      </w:r>
      <w:ins w:id="1121" w:author="Gordon McNab (BRT-UK)" w:date="2022-07-21T16:38:00Z">
        <w:r w:rsidR="000D24DA">
          <w:t>.</w:t>
        </w:r>
      </w:ins>
    </w:p>
    <w:p w14:paraId="73795E15" w14:textId="57703E72" w:rsidR="00BA0912" w:rsidRDefault="00BA0912" w:rsidP="00381132">
      <w:pPr>
        <w:jc w:val="center"/>
      </w:pPr>
      <w:r>
        <w:rPr>
          <w:noProof/>
        </w:rPr>
        <w:drawing>
          <wp:inline distT="0" distB="0" distL="0" distR="0" wp14:anchorId="0818793A" wp14:editId="40A38B77">
            <wp:extent cx="2844800" cy="497840"/>
            <wp:effectExtent l="19050" t="19050" r="12700" b="165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6851" cy="505199"/>
                    </a:xfrm>
                    <a:prstGeom prst="rect">
                      <a:avLst/>
                    </a:prstGeom>
                    <a:ln w="6350">
                      <a:solidFill>
                        <a:schemeClr val="tx1"/>
                      </a:solidFill>
                    </a:ln>
                  </pic:spPr>
                </pic:pic>
              </a:graphicData>
            </a:graphic>
          </wp:inline>
        </w:drawing>
      </w:r>
    </w:p>
    <w:p w14:paraId="28B2A669" w14:textId="1847F5CC" w:rsidR="002D2098" w:rsidRDefault="002D2098" w:rsidP="002D2098">
      <w:pPr>
        <w:pStyle w:val="Caption"/>
        <w:jc w:val="center"/>
        <w:rPr>
          <w:lang w:val="en-GB" w:eastAsia="en-GB"/>
        </w:rPr>
      </w:pPr>
      <w:bookmarkStart w:id="1122" w:name="_Toc58319220"/>
      <w:r>
        <w:t xml:space="preserve">Figure </w:t>
      </w:r>
      <w:r w:rsidR="00A10579">
        <w:fldChar w:fldCharType="begin"/>
      </w:r>
      <w:r w:rsidR="00A10579">
        <w:instrText xml:space="preserve"> SEQ Figure \* ARABIC </w:instrText>
      </w:r>
      <w:r w:rsidR="00A10579">
        <w:fldChar w:fldCharType="separate"/>
      </w:r>
      <w:r w:rsidR="00495077">
        <w:rPr>
          <w:noProof/>
        </w:rPr>
        <w:t>21</w:t>
      </w:r>
      <w:r w:rsidR="00A10579">
        <w:rPr>
          <w:noProof/>
        </w:rPr>
        <w:fldChar w:fldCharType="end"/>
      </w:r>
      <w:r>
        <w:t xml:space="preserve"> </w:t>
      </w:r>
      <w:r w:rsidR="005845EE">
        <w:t>GENERATE CODE</w:t>
      </w:r>
      <w:bookmarkEnd w:id="1122"/>
    </w:p>
    <w:p w14:paraId="4299FE04" w14:textId="39840194" w:rsidR="002D2098" w:rsidRDefault="000D24DA" w:rsidP="000D24DA">
      <w:pPr>
        <w:pPrChange w:id="1123" w:author="Gordon McNab (BRT-UK)" w:date="2022-07-21T16:38:00Z">
          <w:pPr>
            <w:jc w:val="center"/>
          </w:pPr>
        </w:pPrChange>
      </w:pPr>
      <w:ins w:id="1124" w:author="Gordon McNab (BRT-UK)" w:date="2022-07-21T16:38:00Z">
        <w:r>
          <w:t xml:space="preserve">Once complete the file structure shown in </w:t>
        </w:r>
      </w:ins>
      <w:ins w:id="1125" w:author="Gordon McNab (BRT-UK)" w:date="2022-07-21T16:39:00Z">
        <w:r>
          <w:fldChar w:fldCharType="begin"/>
        </w:r>
        <w:r>
          <w:instrText xml:space="preserve"> REF _Ref109313959 \h </w:instrText>
        </w:r>
      </w:ins>
      <w:r>
        <w:fldChar w:fldCharType="separate"/>
      </w:r>
      <w:ins w:id="1126" w:author="Gordon McNab (BRT-UK)" w:date="2022-07-21T16:39:00Z">
        <w:r>
          <w:t xml:space="preserve">Figure </w:t>
        </w:r>
        <w:r>
          <w:rPr>
            <w:noProof/>
          </w:rPr>
          <w:t>22</w:t>
        </w:r>
        <w:r>
          <w:fldChar w:fldCharType="end"/>
        </w:r>
        <w:r>
          <w:t xml:space="preserve"> will be generated.</w:t>
        </w:r>
      </w:ins>
    </w:p>
    <w:p w14:paraId="23DFA7AB" w14:textId="06C833D3" w:rsidR="00BA0912" w:rsidRDefault="00173CFD" w:rsidP="00173CFD">
      <w:pPr>
        <w:jc w:val="center"/>
      </w:pPr>
      <w:r>
        <w:rPr>
          <w:noProof/>
        </w:rPr>
        <w:drawing>
          <wp:inline distT="0" distB="0" distL="0" distR="0" wp14:anchorId="4978E3EB" wp14:editId="74C2A566">
            <wp:extent cx="3350550" cy="1983008"/>
            <wp:effectExtent l="19050" t="19050" r="21590" b="1778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9581" cy="2000190"/>
                    </a:xfrm>
                    <a:prstGeom prst="rect">
                      <a:avLst/>
                    </a:prstGeom>
                    <a:ln>
                      <a:solidFill>
                        <a:schemeClr val="tx1"/>
                      </a:solidFill>
                    </a:ln>
                  </pic:spPr>
                </pic:pic>
              </a:graphicData>
            </a:graphic>
          </wp:inline>
        </w:drawing>
      </w:r>
    </w:p>
    <w:p w14:paraId="76E7D141" w14:textId="2563D718" w:rsidR="00173CFD" w:rsidRDefault="002D2098" w:rsidP="00B16C3E">
      <w:pPr>
        <w:pStyle w:val="Caption"/>
        <w:jc w:val="center"/>
      </w:pPr>
      <w:bookmarkStart w:id="1127" w:name="_Toc58319221"/>
      <w:bookmarkStart w:id="1128" w:name="_Ref109313959"/>
      <w:r>
        <w:t xml:space="preserve">Figure </w:t>
      </w:r>
      <w:r w:rsidR="00A10579">
        <w:fldChar w:fldCharType="begin"/>
      </w:r>
      <w:r w:rsidR="00A10579">
        <w:instrText xml:space="preserve"> SEQ Figure \* ARABIC </w:instrText>
      </w:r>
      <w:r w:rsidR="00A10579">
        <w:fldChar w:fldCharType="separate"/>
      </w:r>
      <w:r w:rsidR="00495077">
        <w:rPr>
          <w:noProof/>
        </w:rPr>
        <w:t>22</w:t>
      </w:r>
      <w:r w:rsidR="00A10579">
        <w:rPr>
          <w:noProof/>
        </w:rPr>
        <w:fldChar w:fldCharType="end"/>
      </w:r>
      <w:bookmarkEnd w:id="1128"/>
      <w:r>
        <w:t xml:space="preserve"> </w:t>
      </w:r>
      <w:r w:rsidR="00654DEB">
        <w:t>T</w:t>
      </w:r>
      <w:r w:rsidR="00744944">
        <w:t>he</w:t>
      </w:r>
      <w:r w:rsidR="007D1BBE">
        <w:t xml:space="preserve"> generated project files for </w:t>
      </w:r>
      <w:r w:rsidR="007D1BBE" w:rsidRPr="007D1BBE">
        <w:t>32L476GDISCOVERY</w:t>
      </w:r>
      <w:r w:rsidR="007D1BBE">
        <w:t xml:space="preserve"> board</w:t>
      </w:r>
      <w:bookmarkEnd w:id="1127"/>
      <w:r w:rsidR="00173CFD">
        <w:br w:type="page"/>
      </w:r>
    </w:p>
    <w:p w14:paraId="12E055AF" w14:textId="48C31DC4" w:rsidR="00681865" w:rsidRDefault="00681865" w:rsidP="0071750D">
      <w:pPr>
        <w:pStyle w:val="Heading3"/>
      </w:pPr>
      <w:bookmarkStart w:id="1129" w:name="_Port_ESD_generated"/>
      <w:bookmarkStart w:id="1130" w:name="_Toc109815966"/>
      <w:bookmarkEnd w:id="1129"/>
      <w:r>
        <w:lastRenderedPageBreak/>
        <w:t>Port ESD generated source code to STM32L4 Discovery’s project</w:t>
      </w:r>
      <w:bookmarkEnd w:id="1130"/>
    </w:p>
    <w:p w14:paraId="178C3E84" w14:textId="7DC0FD2D" w:rsidR="00681865" w:rsidRPr="00381132" w:rsidRDefault="00681865" w:rsidP="00381132">
      <w:pPr>
        <w:pStyle w:val="Heading4"/>
      </w:pPr>
      <w:r>
        <w:t xml:space="preserve">Load generated STM32L4 Discovery’s project to </w:t>
      </w:r>
      <w:r w:rsidRPr="0086084A">
        <w:t>STM32CubeIDE</w:t>
      </w:r>
    </w:p>
    <w:p w14:paraId="48248A21" w14:textId="6DC072AB" w:rsidR="00B23096" w:rsidDel="00F126B9" w:rsidRDefault="00B23096" w:rsidP="00B23096">
      <w:pPr>
        <w:pStyle w:val="ListParagraph"/>
        <w:numPr>
          <w:ilvl w:val="0"/>
          <w:numId w:val="31"/>
        </w:numPr>
        <w:rPr>
          <w:del w:id="1131" w:author="Gordon McNab (BRT-UK)" w:date="2022-07-21T16:50:00Z"/>
        </w:rPr>
      </w:pPr>
      <w:r>
        <w:t xml:space="preserve">Copy </w:t>
      </w:r>
      <w:r w:rsidR="00173CFD">
        <w:t>folder “</w:t>
      </w:r>
      <w:proofErr w:type="spellStart"/>
      <w:r w:rsidR="00173CFD" w:rsidRPr="00173CFD">
        <w:t>EvChargePoint_Exported</w:t>
      </w:r>
      <w:proofErr w:type="spellEnd"/>
      <w:r w:rsidR="00173CFD">
        <w:t>” into “</w:t>
      </w:r>
      <w:r w:rsidR="00173CFD" w:rsidRPr="00173CFD">
        <w:t>STM32L476_Generated</w:t>
      </w:r>
      <w:r w:rsidR="00173CFD">
        <w:t>”</w:t>
      </w:r>
      <w:ins w:id="1132" w:author="Gordon McNab (BRT-UK)" w:date="2022-07-21T16:49:00Z">
        <w:r w:rsidR="00F126B9">
          <w:t xml:space="preserve"> folder as shown in </w:t>
        </w:r>
      </w:ins>
      <w:ins w:id="1133" w:author="Gordon McNab (BRT-UK)" w:date="2022-07-21T16:50:00Z">
        <w:r w:rsidR="00F126B9">
          <w:fldChar w:fldCharType="begin"/>
        </w:r>
        <w:r w:rsidR="00F126B9">
          <w:instrText xml:space="preserve"> REF _Ref109314622 \h </w:instrText>
        </w:r>
      </w:ins>
      <w:r w:rsidR="00F126B9">
        <w:fldChar w:fldCharType="separate"/>
      </w:r>
      <w:ins w:id="1134" w:author="Gordon McNab (BRT-UK)" w:date="2022-07-21T16:50:00Z">
        <w:r w:rsidR="00F126B9">
          <w:t xml:space="preserve">Figure </w:t>
        </w:r>
        <w:r w:rsidR="00F126B9">
          <w:rPr>
            <w:noProof/>
          </w:rPr>
          <w:t>23</w:t>
        </w:r>
        <w:r w:rsidR="00F126B9">
          <w:fldChar w:fldCharType="end"/>
        </w:r>
        <w:r w:rsidR="00F126B9">
          <w:t>.</w:t>
        </w:r>
      </w:ins>
    </w:p>
    <w:p w14:paraId="26A31F95" w14:textId="77777777" w:rsidR="002D2098" w:rsidRDefault="002D2098" w:rsidP="00381132">
      <w:pPr>
        <w:pStyle w:val="ListParagraph"/>
        <w:numPr>
          <w:ilvl w:val="0"/>
          <w:numId w:val="31"/>
        </w:numPr>
        <w:rPr>
          <w:noProof/>
        </w:rPr>
        <w:pPrChange w:id="1135" w:author="Gordon McNab (BRT-UK)" w:date="2022-07-21T16:50:00Z">
          <w:pPr/>
        </w:pPrChange>
      </w:pPr>
    </w:p>
    <w:p w14:paraId="00D65F8F" w14:textId="4151D3D5" w:rsidR="002D2098" w:rsidRDefault="00C02DF1" w:rsidP="00381132">
      <w:pPr>
        <w:jc w:val="center"/>
      </w:pPr>
      <w:r>
        <w:rPr>
          <w:noProof/>
        </w:rPr>
        <w:drawing>
          <wp:inline distT="0" distB="0" distL="0" distR="0" wp14:anchorId="7B386CBD" wp14:editId="7D1098FA">
            <wp:extent cx="4343400" cy="2410380"/>
            <wp:effectExtent l="19050" t="19050" r="19050" b="2857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51585" cy="2414922"/>
                    </a:xfrm>
                    <a:prstGeom prst="rect">
                      <a:avLst/>
                    </a:prstGeom>
                    <a:ln>
                      <a:solidFill>
                        <a:schemeClr val="tx1"/>
                      </a:solidFill>
                    </a:ln>
                  </pic:spPr>
                </pic:pic>
              </a:graphicData>
            </a:graphic>
          </wp:inline>
        </w:drawing>
      </w:r>
    </w:p>
    <w:p w14:paraId="0C43D4E1" w14:textId="51F4D5A4" w:rsidR="002D2098" w:rsidRDefault="002D2098" w:rsidP="002D2098">
      <w:pPr>
        <w:pStyle w:val="Caption"/>
        <w:jc w:val="center"/>
        <w:rPr>
          <w:lang w:val="en-GB" w:eastAsia="en-GB"/>
        </w:rPr>
      </w:pPr>
      <w:bookmarkStart w:id="1136" w:name="_Toc58319222"/>
      <w:bookmarkStart w:id="1137" w:name="_Ref109314622"/>
      <w:r>
        <w:t xml:space="preserve">Figure </w:t>
      </w:r>
      <w:r w:rsidR="00A10579">
        <w:fldChar w:fldCharType="begin"/>
      </w:r>
      <w:r w:rsidR="00A10579">
        <w:instrText xml:space="preserve"> SEQ Figure \* ARABIC </w:instrText>
      </w:r>
      <w:r w:rsidR="00A10579">
        <w:fldChar w:fldCharType="separate"/>
      </w:r>
      <w:r w:rsidR="00495077">
        <w:rPr>
          <w:noProof/>
        </w:rPr>
        <w:t>23</w:t>
      </w:r>
      <w:r w:rsidR="00A10579">
        <w:rPr>
          <w:noProof/>
        </w:rPr>
        <w:fldChar w:fldCharType="end"/>
      </w:r>
      <w:bookmarkEnd w:id="1137"/>
      <w:r>
        <w:t xml:space="preserve"> </w:t>
      </w:r>
      <w:r w:rsidR="00B23096">
        <w:t>Copy ES</w:t>
      </w:r>
      <w:r w:rsidR="00744944">
        <w:t>D</w:t>
      </w:r>
      <w:r w:rsidR="00B23096">
        <w:t xml:space="preserve"> generated files to the generated STM32L4 Discovery’s project</w:t>
      </w:r>
      <w:bookmarkEnd w:id="1136"/>
    </w:p>
    <w:p w14:paraId="55898F51" w14:textId="3BF01448" w:rsidR="002D2098" w:rsidDel="00F126B9" w:rsidRDefault="002D2098" w:rsidP="00381132">
      <w:pPr>
        <w:pStyle w:val="ListParagraph"/>
        <w:rPr>
          <w:del w:id="1138" w:author="Gordon McNab (BRT-UK)" w:date="2022-07-21T16:50:00Z"/>
        </w:rPr>
      </w:pPr>
    </w:p>
    <w:p w14:paraId="43467921" w14:textId="46C1ED6D" w:rsidR="0083323D" w:rsidRDefault="00B23096" w:rsidP="00381132">
      <w:pPr>
        <w:pStyle w:val="ListParagraph"/>
        <w:numPr>
          <w:ilvl w:val="0"/>
          <w:numId w:val="31"/>
        </w:numPr>
      </w:pPr>
      <w:r>
        <w:t xml:space="preserve">Open generated STM32L4 Discovery’s project with </w:t>
      </w:r>
      <w:r w:rsidRPr="0086084A">
        <w:t>STM32CubeIDE</w:t>
      </w:r>
    </w:p>
    <w:p w14:paraId="5098D829" w14:textId="05508376" w:rsidR="00B23096" w:rsidRDefault="00B23096" w:rsidP="00381132">
      <w:pPr>
        <w:ind w:left="360"/>
        <w:rPr>
          <w:noProof/>
        </w:rPr>
      </w:pPr>
      <w:r>
        <w:rPr>
          <w:noProof/>
        </w:rPr>
        <w:t xml:space="preserve">Open </w:t>
      </w:r>
      <w:r w:rsidRPr="0086084A">
        <w:t>STM32CubeIDE</w:t>
      </w:r>
      <w:r>
        <w:t>, select File -&gt; “</w:t>
      </w:r>
      <w:r w:rsidR="00621C18">
        <w:t>Import</w:t>
      </w:r>
      <w:r>
        <w:t xml:space="preserve">”, choose local folder of </w:t>
      </w:r>
      <w:r w:rsidR="00621C18">
        <w:t>“</w:t>
      </w:r>
      <w:r w:rsidR="00621C18" w:rsidRPr="00173CFD">
        <w:t>STM32L476_Generated</w:t>
      </w:r>
      <w:r w:rsidR="00621C18">
        <w:t>”</w:t>
      </w:r>
      <w:ins w:id="1139" w:author="Gordon McNab (BRT-UK)" w:date="2022-07-21T16:50:00Z">
        <w:r w:rsidR="00F126B9">
          <w:t xml:space="preserve">. The dialog box is shown in </w:t>
        </w:r>
        <w:r w:rsidR="00F126B9">
          <w:fldChar w:fldCharType="begin"/>
        </w:r>
        <w:r w:rsidR="00F126B9">
          <w:instrText xml:space="preserve"> REF _Ref109314656 \h </w:instrText>
        </w:r>
      </w:ins>
      <w:r w:rsidR="00F126B9">
        <w:fldChar w:fldCharType="separate"/>
      </w:r>
      <w:ins w:id="1140" w:author="Gordon McNab (BRT-UK)" w:date="2022-07-21T16:50:00Z">
        <w:r w:rsidR="00F126B9">
          <w:t xml:space="preserve">Figure </w:t>
        </w:r>
        <w:r w:rsidR="00F126B9">
          <w:rPr>
            <w:noProof/>
          </w:rPr>
          <w:t>24</w:t>
        </w:r>
        <w:r w:rsidR="00F126B9">
          <w:fldChar w:fldCharType="end"/>
        </w:r>
        <w:r w:rsidR="00F126B9">
          <w:t>.</w:t>
        </w:r>
      </w:ins>
    </w:p>
    <w:p w14:paraId="0805FCA0" w14:textId="1C816314" w:rsidR="002D2098" w:rsidRDefault="00621C18" w:rsidP="00381132">
      <w:pPr>
        <w:jc w:val="center"/>
      </w:pPr>
      <w:r>
        <w:rPr>
          <w:noProof/>
        </w:rPr>
        <w:drawing>
          <wp:inline distT="0" distB="0" distL="0" distR="0" wp14:anchorId="2AC2AE04" wp14:editId="24238792">
            <wp:extent cx="4581525" cy="2438400"/>
            <wp:effectExtent l="19050" t="19050" r="28575" b="190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81525" cy="2438400"/>
                    </a:xfrm>
                    <a:prstGeom prst="rect">
                      <a:avLst/>
                    </a:prstGeom>
                    <a:ln>
                      <a:solidFill>
                        <a:sysClr val="windowText" lastClr="000000"/>
                      </a:solidFill>
                    </a:ln>
                  </pic:spPr>
                </pic:pic>
              </a:graphicData>
            </a:graphic>
          </wp:inline>
        </w:drawing>
      </w:r>
    </w:p>
    <w:p w14:paraId="40465F09" w14:textId="57E96BE0" w:rsidR="00B23096" w:rsidDel="00F126B9" w:rsidRDefault="00B23096" w:rsidP="00B23096">
      <w:pPr>
        <w:pStyle w:val="Caption"/>
        <w:jc w:val="center"/>
        <w:rPr>
          <w:del w:id="1141" w:author="Gordon McNab (BRT-UK)" w:date="2022-07-21T16:50:00Z"/>
          <w:lang w:val="en-GB" w:eastAsia="en-GB"/>
        </w:rPr>
      </w:pPr>
      <w:bookmarkStart w:id="1142" w:name="_Toc58319223"/>
      <w:bookmarkStart w:id="1143" w:name="_Ref109314656"/>
      <w:r>
        <w:t xml:space="preserve">Figure </w:t>
      </w:r>
      <w:r w:rsidR="00A10579">
        <w:fldChar w:fldCharType="begin"/>
      </w:r>
      <w:r w:rsidR="00A10579">
        <w:instrText xml:space="preserve"> SEQ Figure \* ARABIC </w:instrText>
      </w:r>
      <w:r w:rsidR="00A10579">
        <w:fldChar w:fldCharType="separate"/>
      </w:r>
      <w:r w:rsidR="00495077">
        <w:rPr>
          <w:noProof/>
        </w:rPr>
        <w:t>24</w:t>
      </w:r>
      <w:r w:rsidR="00A10579">
        <w:rPr>
          <w:noProof/>
        </w:rPr>
        <w:fldChar w:fldCharType="end"/>
      </w:r>
      <w:bookmarkEnd w:id="1143"/>
      <w:r>
        <w:t xml:space="preserve"> </w:t>
      </w:r>
      <w:r w:rsidR="00560EA8" w:rsidRPr="0086084A">
        <w:t>STM32CubeIDE</w:t>
      </w:r>
      <w:r w:rsidR="00560EA8">
        <w:t xml:space="preserve"> - Open Projects from File System</w:t>
      </w:r>
      <w:bookmarkEnd w:id="1142"/>
    </w:p>
    <w:p w14:paraId="7F1B23B7" w14:textId="036CFF66" w:rsidR="00B91A72" w:rsidDel="00F126B9" w:rsidRDefault="00B91A72" w:rsidP="00381132">
      <w:pPr>
        <w:rPr>
          <w:del w:id="1144" w:author="Gordon McNab (BRT-UK)" w:date="2022-07-21T16:50:00Z"/>
        </w:rPr>
      </w:pPr>
    </w:p>
    <w:p w14:paraId="078EA4A1" w14:textId="064E6D4A" w:rsidR="00621C18" w:rsidDel="00F126B9" w:rsidRDefault="00621C18" w:rsidP="00381132">
      <w:pPr>
        <w:rPr>
          <w:del w:id="1145" w:author="Gordon McNab (BRT-UK)" w:date="2022-07-21T16:50:00Z"/>
        </w:rPr>
      </w:pPr>
    </w:p>
    <w:p w14:paraId="09C35739" w14:textId="77777777" w:rsidR="00621C18" w:rsidRDefault="00621C18" w:rsidP="00F126B9">
      <w:pPr>
        <w:pStyle w:val="Caption"/>
        <w:jc w:val="center"/>
        <w:pPrChange w:id="1146" w:author="Gordon McNab (BRT-UK)" w:date="2022-07-21T16:50:00Z">
          <w:pPr/>
        </w:pPrChange>
      </w:pPr>
    </w:p>
    <w:p w14:paraId="1CC9D505" w14:textId="77777777" w:rsidR="00681865" w:rsidRPr="005E107A" w:rsidRDefault="00681865" w:rsidP="00681865">
      <w:pPr>
        <w:pStyle w:val="Heading4"/>
      </w:pPr>
      <w:r>
        <w:t xml:space="preserve">Build configuration on </w:t>
      </w:r>
      <w:r w:rsidRPr="0086084A">
        <w:t>STM32CubeIDE</w:t>
      </w:r>
    </w:p>
    <w:p w14:paraId="23E59CAC" w14:textId="78F1BD25" w:rsidR="0083323D" w:rsidRDefault="00942F56" w:rsidP="002E001D">
      <w:pPr>
        <w:pPrChange w:id="1147" w:author="Gordon McNab (BRT-UK)" w:date="2022-07-21T16:58:00Z">
          <w:pPr>
            <w:pStyle w:val="ListParagraph"/>
            <w:numPr>
              <w:numId w:val="35"/>
            </w:numPr>
            <w:ind w:hanging="360"/>
          </w:pPr>
        </w:pPrChange>
      </w:pPr>
      <w:r>
        <w:t>Add include path</w:t>
      </w:r>
      <w:ins w:id="1148" w:author="Gordon McNab (BRT-UK)" w:date="2022-07-21T16:59:00Z">
        <w:r w:rsidR="002E001D">
          <w:t>s</w:t>
        </w:r>
      </w:ins>
      <w:r>
        <w:t xml:space="preserve"> to ESD generated header files</w:t>
      </w:r>
      <w:ins w:id="1149" w:author="Gordon McNab (BRT-UK)" w:date="2022-07-21T16:50:00Z">
        <w:r w:rsidR="00F126B9">
          <w:t>.</w:t>
        </w:r>
      </w:ins>
    </w:p>
    <w:p w14:paraId="7576EE5F" w14:textId="4CB2809F" w:rsidR="00942F56" w:rsidDel="002E001D" w:rsidRDefault="00942F56" w:rsidP="00381132">
      <w:pPr>
        <w:ind w:left="360"/>
        <w:rPr>
          <w:del w:id="1150" w:author="Gordon McNab (BRT-UK)" w:date="2022-07-21T16:58:00Z"/>
        </w:rPr>
      </w:pPr>
      <w:r>
        <w:t>Right click on project name, select Properties-&gt;C/C++ General -&gt; path and Symbols -&gt; “includes” tab</w:t>
      </w:r>
      <w:ins w:id="1151" w:author="Gordon McNab (BRT-UK)" w:date="2022-07-21T16:58:00Z">
        <w:r w:rsidR="002E001D">
          <w:t>.</w:t>
        </w:r>
      </w:ins>
    </w:p>
    <w:p w14:paraId="6F2BB1D9" w14:textId="7E080799" w:rsidR="00B91A72" w:rsidRDefault="002E001D" w:rsidP="00381132">
      <w:pPr>
        <w:ind w:left="360"/>
      </w:pPr>
      <w:ins w:id="1152" w:author="Gordon McNab (BRT-UK)" w:date="2022-07-21T16:58:00Z">
        <w:r>
          <w:t xml:space="preserve"> </w:t>
        </w:r>
      </w:ins>
      <w:r w:rsidR="00942F56">
        <w:t xml:space="preserve">Click “Add” button to add </w:t>
      </w:r>
      <w:ins w:id="1153" w:author="Gordon McNab (BRT-UK)" w:date="2022-07-21T16:58:00Z">
        <w:r>
          <w:t>the paths lis</w:t>
        </w:r>
      </w:ins>
      <w:ins w:id="1154" w:author="Gordon McNab (BRT-UK)" w:date="2022-07-21T16:59:00Z">
        <w:r>
          <w:t>ted</w:t>
        </w:r>
      </w:ins>
      <w:del w:id="1155" w:author="Gordon McNab (BRT-UK)" w:date="2022-07-21T16:58:00Z">
        <w:r w:rsidR="00942F56" w:rsidDel="002E001D">
          <w:delText>below include path</w:delText>
        </w:r>
      </w:del>
      <w:r w:rsidR="00942F56">
        <w:t>:</w:t>
      </w:r>
    </w:p>
    <w:p w14:paraId="58985E83" w14:textId="7061650C" w:rsidR="00942F56" w:rsidRDefault="00535CBD" w:rsidP="00535CBD">
      <w:pPr>
        <w:ind w:left="360"/>
      </w:pPr>
      <w:r>
        <w:lastRenderedPageBreak/>
        <w:t xml:space="preserve">- </w:t>
      </w:r>
      <w:proofErr w:type="spellStart"/>
      <w:r>
        <w:t>EvChargePoint_Exported</w:t>
      </w:r>
      <w:proofErr w:type="spellEnd"/>
      <w:r>
        <w:t>/</w:t>
      </w:r>
      <w:r>
        <w:br/>
        <w:t xml:space="preserve">- </w:t>
      </w:r>
      <w:proofErr w:type="spellStart"/>
      <w:r>
        <w:t>EvChargePoint_Exported</w:t>
      </w:r>
      <w:proofErr w:type="spellEnd"/>
      <w:r>
        <w:t>/</w:t>
      </w:r>
      <w:proofErr w:type="spellStart"/>
      <w:r>
        <w:t>ESD_Core</w:t>
      </w:r>
      <w:proofErr w:type="spellEnd"/>
      <w:r>
        <w:br/>
        <w:t xml:space="preserve">- </w:t>
      </w:r>
      <w:proofErr w:type="spellStart"/>
      <w:r>
        <w:t>EvChargePoint_Exported</w:t>
      </w:r>
      <w:proofErr w:type="spellEnd"/>
      <w:r>
        <w:t>/</w:t>
      </w:r>
      <w:proofErr w:type="spellStart"/>
      <w:r>
        <w:t>ThirdPartyLib</w:t>
      </w:r>
      <w:proofErr w:type="spellEnd"/>
      <w:r>
        <w:br/>
        <w:t xml:space="preserve">- </w:t>
      </w:r>
      <w:proofErr w:type="spellStart"/>
      <w:r>
        <w:t>EvChargePoint_Exported</w:t>
      </w:r>
      <w:proofErr w:type="spellEnd"/>
      <w:r>
        <w:t>/</w:t>
      </w:r>
      <w:proofErr w:type="spellStart"/>
      <w:r>
        <w:t>PanL_BSP</w:t>
      </w:r>
      <w:proofErr w:type="spellEnd"/>
      <w:r>
        <w:br/>
        <w:t xml:space="preserve">- </w:t>
      </w:r>
      <w:proofErr w:type="spellStart"/>
      <w:r>
        <w:t>EvChargePoint_Exported</w:t>
      </w:r>
      <w:proofErr w:type="spellEnd"/>
      <w:r>
        <w:t>/</w:t>
      </w:r>
      <w:proofErr w:type="spellStart"/>
      <w:r>
        <w:t>FT_Eve_Hal</w:t>
      </w:r>
      <w:proofErr w:type="spellEnd"/>
      <w:r>
        <w:br/>
        <w:t xml:space="preserve">- </w:t>
      </w:r>
      <w:proofErr w:type="spellStart"/>
      <w:r>
        <w:t>EvChargePoint_Exported</w:t>
      </w:r>
      <w:proofErr w:type="spellEnd"/>
      <w:r>
        <w:t>/</w:t>
      </w:r>
      <w:proofErr w:type="spellStart"/>
      <w:r>
        <w:t>FT_Esd_Widgets</w:t>
      </w:r>
      <w:proofErr w:type="spellEnd"/>
      <w:r>
        <w:br/>
        <w:t xml:space="preserve">- </w:t>
      </w:r>
      <w:proofErr w:type="spellStart"/>
      <w:r>
        <w:t>EvChargePoint_Exported</w:t>
      </w:r>
      <w:proofErr w:type="spellEnd"/>
      <w:r>
        <w:t>/</w:t>
      </w:r>
      <w:proofErr w:type="spellStart"/>
      <w:r>
        <w:t>FT_Esd_Framework</w:t>
      </w:r>
      <w:proofErr w:type="spellEnd"/>
      <w:r>
        <w:br/>
        <w:t xml:space="preserve">- </w:t>
      </w:r>
      <w:proofErr w:type="spellStart"/>
      <w:r>
        <w:t>EvChargePoint_Exported</w:t>
      </w:r>
      <w:proofErr w:type="spellEnd"/>
      <w:r>
        <w:t>/Data</w:t>
      </w:r>
      <w:r>
        <w:br/>
        <w:t xml:space="preserve">- </w:t>
      </w:r>
      <w:proofErr w:type="spellStart"/>
      <w:r>
        <w:t>EvChargePoint_Exported</w:t>
      </w:r>
      <w:proofErr w:type="spellEnd"/>
      <w:r>
        <w:t>/</w:t>
      </w:r>
      <w:proofErr w:type="spellStart"/>
      <w:r>
        <w:t>EVChargePoint</w:t>
      </w:r>
      <w:proofErr w:type="spellEnd"/>
    </w:p>
    <w:p w14:paraId="490A5C54" w14:textId="32AC105C" w:rsidR="00B91A72" w:rsidRDefault="002E001D" w:rsidP="00381132">
      <w:ins w:id="1156" w:author="Gordon McNab (BRT-UK)" w:date="2022-07-21T16:59:00Z">
        <w:r>
          <w:t xml:space="preserve">The </w:t>
        </w:r>
      </w:ins>
      <w:ins w:id="1157" w:author="Gordon McNab (BRT-UK)" w:date="2022-07-21T17:02:00Z">
        <w:r w:rsidR="008E23D7">
          <w:t xml:space="preserve">dialog box should be as in </w:t>
        </w:r>
        <w:r w:rsidR="008E23D7">
          <w:fldChar w:fldCharType="begin"/>
        </w:r>
        <w:r w:rsidR="008E23D7">
          <w:instrText xml:space="preserve"> REF _Ref109315393 \h </w:instrText>
        </w:r>
      </w:ins>
      <w:r w:rsidR="008E23D7">
        <w:fldChar w:fldCharType="separate"/>
      </w:r>
      <w:ins w:id="1158" w:author="Gordon McNab (BRT-UK)" w:date="2022-07-21T17:02:00Z">
        <w:r w:rsidR="008E23D7">
          <w:t xml:space="preserve">Figure </w:t>
        </w:r>
        <w:r w:rsidR="008E23D7">
          <w:rPr>
            <w:noProof/>
          </w:rPr>
          <w:t>25</w:t>
        </w:r>
        <w:r w:rsidR="008E23D7">
          <w:fldChar w:fldCharType="end"/>
        </w:r>
      </w:ins>
      <w:ins w:id="1159" w:author="Gordon McNab (BRT-UK)" w:date="2022-07-21T17:03:00Z">
        <w:r w:rsidR="008E23D7">
          <w:t>.</w:t>
        </w:r>
      </w:ins>
    </w:p>
    <w:p w14:paraId="5B2D205E" w14:textId="5FF2F7D8" w:rsidR="00CA6720" w:rsidRDefault="00C20FD0" w:rsidP="00B23096">
      <w:pPr>
        <w:pStyle w:val="Caption"/>
        <w:jc w:val="center"/>
      </w:pPr>
      <w:r>
        <w:rPr>
          <w:noProof/>
        </w:rPr>
        <w:drawing>
          <wp:inline distT="0" distB="0" distL="0" distR="0" wp14:anchorId="071B073E" wp14:editId="6709DCD4">
            <wp:extent cx="5099538" cy="2052584"/>
            <wp:effectExtent l="19050" t="19050" r="25400" b="2413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5646" cy="2055042"/>
                    </a:xfrm>
                    <a:prstGeom prst="rect">
                      <a:avLst/>
                    </a:prstGeom>
                    <a:ln>
                      <a:solidFill>
                        <a:sysClr val="windowText" lastClr="000000"/>
                      </a:solidFill>
                    </a:ln>
                  </pic:spPr>
                </pic:pic>
              </a:graphicData>
            </a:graphic>
          </wp:inline>
        </w:drawing>
      </w:r>
    </w:p>
    <w:p w14:paraId="41C1CB34" w14:textId="4631712E" w:rsidR="00B23096" w:rsidRDefault="00B23096" w:rsidP="00B23096">
      <w:pPr>
        <w:pStyle w:val="Caption"/>
        <w:jc w:val="center"/>
        <w:rPr>
          <w:lang w:val="en-GB" w:eastAsia="en-GB"/>
        </w:rPr>
      </w:pPr>
      <w:bookmarkStart w:id="1160" w:name="_Toc58319224"/>
      <w:bookmarkStart w:id="1161" w:name="_Ref109315393"/>
      <w:r>
        <w:t xml:space="preserve">Figure </w:t>
      </w:r>
      <w:r w:rsidR="00A10579">
        <w:fldChar w:fldCharType="begin"/>
      </w:r>
      <w:r w:rsidR="00A10579">
        <w:instrText xml:space="preserve"> SEQ Figure \* ARABIC </w:instrText>
      </w:r>
      <w:r w:rsidR="00A10579">
        <w:fldChar w:fldCharType="separate"/>
      </w:r>
      <w:r w:rsidR="00495077">
        <w:rPr>
          <w:noProof/>
        </w:rPr>
        <w:t>25</w:t>
      </w:r>
      <w:r w:rsidR="00A10579">
        <w:rPr>
          <w:noProof/>
        </w:rPr>
        <w:fldChar w:fldCharType="end"/>
      </w:r>
      <w:bookmarkEnd w:id="1161"/>
      <w:r>
        <w:t xml:space="preserve"> </w:t>
      </w:r>
      <w:r w:rsidR="001D01E2">
        <w:t>Add include path to ESD generated header files</w:t>
      </w:r>
      <w:bookmarkEnd w:id="1160"/>
    </w:p>
    <w:p w14:paraId="5F1CAF28" w14:textId="57CE78D6" w:rsidR="001D01E2" w:rsidDel="008E23D7" w:rsidRDefault="001D01E2" w:rsidP="00381132">
      <w:pPr>
        <w:rPr>
          <w:del w:id="1162" w:author="Gordon McNab (BRT-UK)" w:date="2022-07-21T17:03:00Z"/>
        </w:rPr>
      </w:pPr>
    </w:p>
    <w:p w14:paraId="2C8D4137" w14:textId="441AC178" w:rsidR="001D01E2" w:rsidDel="008E23D7" w:rsidRDefault="001D01E2" w:rsidP="008E23D7">
      <w:pPr>
        <w:rPr>
          <w:del w:id="1163" w:author="Gordon McNab (BRT-UK)" w:date="2022-07-21T17:04:00Z"/>
        </w:rPr>
        <w:pPrChange w:id="1164" w:author="Gordon McNab (BRT-UK)" w:date="2022-07-21T17:03:00Z">
          <w:pPr>
            <w:pStyle w:val="ListParagraph"/>
            <w:numPr>
              <w:numId w:val="35"/>
            </w:numPr>
            <w:ind w:hanging="360"/>
          </w:pPr>
        </w:pPrChange>
      </w:pPr>
      <w:r>
        <w:t xml:space="preserve">Add </w:t>
      </w:r>
      <w:ins w:id="1165" w:author="Gordon McNab (BRT-UK)" w:date="2022-07-21T17:07:00Z">
        <w:r w:rsidR="00042DBC">
          <w:t xml:space="preserve">the </w:t>
        </w:r>
      </w:ins>
      <w:r>
        <w:t>platform macro</w:t>
      </w:r>
      <w:ins w:id="1166" w:author="Gordon McNab (BRT-UK)" w:date="2022-07-21T17:07:00Z">
        <w:r w:rsidR="00042DBC">
          <w:t>s</w:t>
        </w:r>
      </w:ins>
      <w:r>
        <w:t xml:space="preserve"> for </w:t>
      </w:r>
      <w:ins w:id="1167" w:author="Gordon McNab (BRT-UK)" w:date="2022-07-21T17:07:00Z">
        <w:r w:rsidR="00042DBC">
          <w:t xml:space="preserve">the </w:t>
        </w:r>
      </w:ins>
      <w:r>
        <w:t xml:space="preserve">EVE platform and </w:t>
      </w:r>
      <w:ins w:id="1168" w:author="Gordon McNab (BRT-UK)" w:date="2022-07-21T17:07:00Z">
        <w:r w:rsidR="00042DBC">
          <w:t xml:space="preserve">the </w:t>
        </w:r>
      </w:ins>
      <w:r>
        <w:t>STM32L4 platform</w:t>
      </w:r>
      <w:ins w:id="1169" w:author="Gordon McNab (BRT-UK)" w:date="2022-07-21T17:03:00Z">
        <w:r w:rsidR="008E23D7">
          <w:t>.</w:t>
        </w:r>
      </w:ins>
    </w:p>
    <w:p w14:paraId="2F28E2C6" w14:textId="63883D9E" w:rsidR="001D01E2" w:rsidRDefault="00042DBC" w:rsidP="008E23D7">
      <w:pPr>
        <w:pPrChange w:id="1170" w:author="Gordon McNab (BRT-UK)" w:date="2022-07-21T17:04:00Z">
          <w:pPr>
            <w:pStyle w:val="ListParagraph"/>
          </w:pPr>
        </w:pPrChange>
      </w:pPr>
      <w:ins w:id="1171" w:author="Gordon McNab (BRT-UK)" w:date="2022-07-21T17:07:00Z">
        <w:r>
          <w:t xml:space="preserve"> The result should look like </w:t>
        </w:r>
        <w:r>
          <w:fldChar w:fldCharType="begin"/>
        </w:r>
        <w:r>
          <w:instrText xml:space="preserve"> REF _Ref109315673 \h </w:instrText>
        </w:r>
      </w:ins>
      <w:r>
        <w:fldChar w:fldCharType="separate"/>
      </w:r>
      <w:ins w:id="1172" w:author="Gordon McNab (BRT-UK)" w:date="2022-07-21T17:07:00Z">
        <w:r>
          <w:t xml:space="preserve">Figure </w:t>
        </w:r>
        <w:r>
          <w:rPr>
            <w:noProof/>
          </w:rPr>
          <w:t>26</w:t>
        </w:r>
        <w:r>
          <w:fldChar w:fldCharType="end"/>
        </w:r>
        <w:r>
          <w:t>.</w:t>
        </w:r>
      </w:ins>
    </w:p>
    <w:p w14:paraId="1949088A" w14:textId="1A0784F1" w:rsidR="001D01E2" w:rsidRDefault="001D01E2" w:rsidP="00381132">
      <w:pPr>
        <w:pStyle w:val="ListParagraph"/>
      </w:pPr>
      <w:r>
        <w:t xml:space="preserve">Select tab “Symbols” and add </w:t>
      </w:r>
      <w:r w:rsidR="00C20FD0">
        <w:t>3</w:t>
      </w:r>
      <w:r>
        <w:t xml:space="preserve"> </w:t>
      </w:r>
      <w:r w:rsidR="00D157F3">
        <w:t>macros</w:t>
      </w:r>
      <w:r>
        <w:t xml:space="preserve">: </w:t>
      </w:r>
    </w:p>
    <w:p w14:paraId="21E6B6DA" w14:textId="1AF58E37" w:rsidR="00C20FD0" w:rsidRDefault="00C20FD0" w:rsidP="00C20FD0">
      <w:pPr>
        <w:pStyle w:val="ListParagraph"/>
        <w:numPr>
          <w:ilvl w:val="0"/>
          <w:numId w:val="46"/>
        </w:numPr>
      </w:pPr>
      <w:r>
        <w:t>STM32L476GDISCOVERY_PLATFORM</w:t>
      </w:r>
    </w:p>
    <w:p w14:paraId="2B0195EC" w14:textId="35836F3B" w:rsidR="00C20FD0" w:rsidRDefault="00C20FD0" w:rsidP="00C20FD0">
      <w:pPr>
        <w:pStyle w:val="ListParagraph"/>
        <w:numPr>
          <w:ilvl w:val="0"/>
          <w:numId w:val="46"/>
        </w:numPr>
      </w:pPr>
      <w:r>
        <w:t>EVE_GRAPHICS_ME817EV</w:t>
      </w:r>
    </w:p>
    <w:p w14:paraId="57FDBE24" w14:textId="1A111960" w:rsidR="00C20FD0" w:rsidRDefault="00C20FD0" w:rsidP="00C20FD0">
      <w:pPr>
        <w:pStyle w:val="ListParagraph"/>
        <w:numPr>
          <w:ilvl w:val="0"/>
          <w:numId w:val="46"/>
        </w:numPr>
      </w:pPr>
      <w:r>
        <w:t>EVE_DISPLAY_WVGA</w:t>
      </w:r>
    </w:p>
    <w:p w14:paraId="6471A452" w14:textId="77777777" w:rsidR="001D01E2" w:rsidRDefault="001D01E2" w:rsidP="00381132">
      <w:pPr>
        <w:pStyle w:val="ListParagraph"/>
      </w:pPr>
    </w:p>
    <w:p w14:paraId="1A88D53E" w14:textId="05BC1538" w:rsidR="00C20FD0" w:rsidRPr="00C20FD0" w:rsidRDefault="00C20FD0" w:rsidP="00C20FD0">
      <w:pPr>
        <w:jc w:val="center"/>
      </w:pPr>
      <w:r>
        <w:rPr>
          <w:noProof/>
        </w:rPr>
        <w:drawing>
          <wp:inline distT="0" distB="0" distL="0" distR="0" wp14:anchorId="1B86BC1E" wp14:editId="24AC419A">
            <wp:extent cx="5187462" cy="1177610"/>
            <wp:effectExtent l="19050" t="19050" r="13335" b="2286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0339" cy="1182803"/>
                    </a:xfrm>
                    <a:prstGeom prst="rect">
                      <a:avLst/>
                    </a:prstGeom>
                    <a:ln>
                      <a:solidFill>
                        <a:sysClr val="windowText" lastClr="000000"/>
                      </a:solidFill>
                    </a:ln>
                  </pic:spPr>
                </pic:pic>
              </a:graphicData>
            </a:graphic>
          </wp:inline>
        </w:drawing>
      </w:r>
    </w:p>
    <w:p w14:paraId="2D29F609" w14:textId="2CEBA312" w:rsidR="00B23096" w:rsidRDefault="00B23096" w:rsidP="00B23096">
      <w:pPr>
        <w:pStyle w:val="Caption"/>
        <w:jc w:val="center"/>
        <w:rPr>
          <w:lang w:val="en-GB" w:eastAsia="en-GB"/>
        </w:rPr>
      </w:pPr>
      <w:bookmarkStart w:id="1173" w:name="_Toc58319225"/>
      <w:bookmarkStart w:id="1174" w:name="_Ref109315673"/>
      <w:r>
        <w:t xml:space="preserve">Figure </w:t>
      </w:r>
      <w:r w:rsidR="00A10579">
        <w:fldChar w:fldCharType="begin"/>
      </w:r>
      <w:r w:rsidR="00A10579">
        <w:instrText xml:space="preserve"> SEQ Figure \* ARABIC </w:instrText>
      </w:r>
      <w:r w:rsidR="00A10579">
        <w:fldChar w:fldCharType="separate"/>
      </w:r>
      <w:r w:rsidR="00495077">
        <w:rPr>
          <w:noProof/>
        </w:rPr>
        <w:t>26</w:t>
      </w:r>
      <w:r w:rsidR="00A10579">
        <w:rPr>
          <w:noProof/>
        </w:rPr>
        <w:fldChar w:fldCharType="end"/>
      </w:r>
      <w:bookmarkEnd w:id="1174"/>
      <w:r>
        <w:t xml:space="preserve"> </w:t>
      </w:r>
      <w:r w:rsidR="001D01E2">
        <w:t>Add platform macro</w:t>
      </w:r>
      <w:bookmarkEnd w:id="1173"/>
    </w:p>
    <w:p w14:paraId="464060FE" w14:textId="5E794A93" w:rsidR="001D01E2" w:rsidRPr="005E107A" w:rsidRDefault="001D01E2" w:rsidP="001D01E2">
      <w:pPr>
        <w:pStyle w:val="Heading4"/>
      </w:pPr>
      <w:r>
        <w:t>Source code modification</w:t>
      </w:r>
    </w:p>
    <w:p w14:paraId="5575FA2B" w14:textId="69273018" w:rsidR="00042DBC" w:rsidRDefault="00042DBC" w:rsidP="00042DBC">
      <w:pPr>
        <w:rPr>
          <w:ins w:id="1175" w:author="Gordon McNab (BRT-UK)" w:date="2022-07-21T17:08:00Z"/>
        </w:rPr>
      </w:pPr>
      <w:ins w:id="1176" w:author="Gordon McNab (BRT-UK)" w:date="2022-07-21T17:08:00Z">
        <w:r>
          <w:t xml:space="preserve">There are 2 files which act as the Hardware Abstraction Layer for the STM32476DISCOVERY board. These are embedded in this document and </w:t>
        </w:r>
      </w:ins>
      <w:ins w:id="1177" w:author="Gordon McNab (BRT-UK)" w:date="2022-07-21T17:09:00Z">
        <w:r>
          <w:t>included in the application note.</w:t>
        </w:r>
      </w:ins>
    </w:p>
    <w:p w14:paraId="72BE07CA" w14:textId="06EC872A" w:rsidR="001D01E2" w:rsidRDefault="00042DBC" w:rsidP="00042DBC">
      <w:pPr>
        <w:pPrChange w:id="1178" w:author="Gordon McNab (BRT-UK)" w:date="2022-07-21T17:08:00Z">
          <w:pPr>
            <w:pStyle w:val="ListParagraph"/>
            <w:numPr>
              <w:numId w:val="37"/>
            </w:numPr>
            <w:ind w:hanging="360"/>
          </w:pPr>
        </w:pPrChange>
      </w:pPr>
      <w:ins w:id="1179" w:author="Gordon McNab (BRT-UK)" w:date="2022-07-21T17:09:00Z">
        <w:r>
          <w:t>Copy th</w:t>
        </w:r>
      </w:ins>
      <w:ins w:id="1180" w:author="Gordon McNab (BRT-UK)" w:date="2022-07-21T17:10:00Z">
        <w:r>
          <w:t xml:space="preserve">e files </w:t>
        </w:r>
      </w:ins>
      <w:del w:id="1181" w:author="Gordon McNab (BRT-UK)" w:date="2022-07-21T17:10:00Z">
        <w:r w:rsidR="002B30DF" w:rsidDel="00042DBC">
          <w:delText>Put</w:delText>
        </w:r>
        <w:r w:rsidR="001D01E2" w:rsidDel="00042DBC">
          <w:delText xml:space="preserve"> 2 file: </w:delText>
        </w:r>
      </w:del>
      <w:ins w:id="1182" w:author="Gordon McNab (BRT-UK)" w:date="2022-07-21T17:10:00Z">
        <w:r>
          <w:t>“</w:t>
        </w:r>
      </w:ins>
      <w:r w:rsidR="001D01E2" w:rsidRPr="009645F9">
        <w:rPr>
          <w:rStyle w:val="codestyleChar"/>
          <w:rPrChange w:id="1183" w:author="Gordon McNab (BRT-UK)" w:date="2022-07-27T13:48:00Z">
            <w:rPr/>
          </w:rPrChange>
        </w:rPr>
        <w:t>EVE_Platform_STM32L476GDISCOVERY.h</w:t>
      </w:r>
      <w:ins w:id="1184" w:author="Gordon McNab (BRT-UK)" w:date="2022-07-21T17:10:00Z">
        <w:r>
          <w:t>”</w:t>
        </w:r>
      </w:ins>
      <w:r w:rsidR="001D01E2">
        <w:t xml:space="preserve"> and </w:t>
      </w:r>
      <w:ins w:id="1185" w:author="Gordon McNab (BRT-UK)" w:date="2022-07-21T17:10:00Z">
        <w:r w:rsidR="00096342">
          <w:t>“</w:t>
        </w:r>
      </w:ins>
      <w:r w:rsidR="001D01E2" w:rsidRPr="009645F9">
        <w:rPr>
          <w:rStyle w:val="codestyleChar"/>
          <w:rPrChange w:id="1186" w:author="Gordon McNab (BRT-UK)" w:date="2022-07-27T13:49:00Z">
            <w:rPr/>
          </w:rPrChange>
        </w:rPr>
        <w:t>EVE_HalImpl_STM32L476GDISCOVERY.c</w:t>
      </w:r>
      <w:ins w:id="1187" w:author="Gordon McNab (BRT-UK)" w:date="2022-07-21T17:10:00Z">
        <w:r w:rsidR="00096342">
          <w:t>”</w:t>
        </w:r>
      </w:ins>
      <w:r w:rsidR="002B30DF">
        <w:t xml:space="preserve"> into </w:t>
      </w:r>
      <w:ins w:id="1188" w:author="Gordon McNab (BRT-UK)" w:date="2022-07-21T17:10:00Z">
        <w:r w:rsidR="00096342">
          <w:t xml:space="preserve">the </w:t>
        </w:r>
      </w:ins>
      <w:del w:id="1189" w:author="Gordon McNab (BRT-UK)" w:date="2022-07-21T17:10:00Z">
        <w:r w:rsidR="00E16E68" w:rsidDel="00096342">
          <w:delText xml:space="preserve">folder </w:delText>
        </w:r>
      </w:del>
      <w:ins w:id="1190" w:author="Gordon McNab (BRT-UK)" w:date="2022-07-21T17:10:00Z">
        <w:r w:rsidR="00096342">
          <w:t>“</w:t>
        </w:r>
      </w:ins>
      <w:r w:rsidR="002B30DF" w:rsidRPr="009645F9">
        <w:rPr>
          <w:rStyle w:val="codestyleChar"/>
          <w:rPrChange w:id="1191" w:author="Gordon McNab (BRT-UK)" w:date="2022-07-27T13:49:00Z">
            <w:rPr/>
          </w:rPrChange>
        </w:rPr>
        <w:t>FT_Eve_Hal</w:t>
      </w:r>
      <w:ins w:id="1192" w:author="Gordon McNab (BRT-UK)" w:date="2022-07-21T17:10:00Z">
        <w:r w:rsidR="00096342">
          <w:t xml:space="preserve">” folder as shown in </w:t>
        </w:r>
        <w:r w:rsidR="00096342">
          <w:fldChar w:fldCharType="begin"/>
        </w:r>
        <w:r w:rsidR="00096342">
          <w:instrText xml:space="preserve"> REF _Ref109315853 \h </w:instrText>
        </w:r>
      </w:ins>
      <w:r w:rsidR="00096342">
        <w:fldChar w:fldCharType="separate"/>
      </w:r>
      <w:ins w:id="1193" w:author="Gordon McNab (BRT-UK)" w:date="2022-07-21T17:10:00Z">
        <w:r w:rsidR="00096342">
          <w:t xml:space="preserve">Figure </w:t>
        </w:r>
        <w:r w:rsidR="00096342">
          <w:rPr>
            <w:noProof/>
          </w:rPr>
          <w:t>27</w:t>
        </w:r>
        <w:r w:rsidR="00096342">
          <w:fldChar w:fldCharType="end"/>
        </w:r>
      </w:ins>
      <w:r w:rsidR="002B30DF">
        <w:t>.</w:t>
      </w:r>
      <w:ins w:id="1194" w:author="Gordon McNab (BRT-UK)" w:date="2022-07-21T17:10:00Z">
        <w:r w:rsidR="00096342">
          <w:t xml:space="preserve"> </w:t>
        </w:r>
      </w:ins>
    </w:p>
    <w:p w14:paraId="468B0B03" w14:textId="0BC84F25" w:rsidR="002B30DF" w:rsidRDefault="002B30DF" w:rsidP="00381132">
      <w:pPr>
        <w:pStyle w:val="ListParagraph"/>
      </w:pPr>
    </w:p>
    <w:p w14:paraId="1E90FB10" w14:textId="73999179" w:rsidR="00CB24FE" w:rsidRDefault="00654DEB" w:rsidP="007971DD">
      <w:pPr>
        <w:pStyle w:val="ListParagraph"/>
        <w:jc w:val="center"/>
      </w:pPr>
      <w:r>
        <w:object w:dxaOrig="1512" w:dyaOrig="1008" w14:anchorId="69133A01">
          <v:shape id="_x0000_i1026" type="#_x0000_t75" style="width:75.75pt;height:50.7pt" o:ole="">
            <v:imagedata r:id="rId47" o:title=""/>
          </v:shape>
          <o:OLEObject Type="Embed" ProgID="Package" ShapeID="_x0000_i1026" DrawAspect="Icon" ObjectID="_1720436730" r:id="rId48"/>
        </w:object>
      </w:r>
      <w:r w:rsidR="007971DD">
        <w:t xml:space="preserve">                        </w:t>
      </w:r>
      <w:r>
        <w:object w:dxaOrig="1512" w:dyaOrig="1008" w14:anchorId="7F9260BE">
          <v:shape id="_x0000_i1027" type="#_x0000_t75" style="width:75.75pt;height:50.7pt" o:ole="">
            <v:imagedata r:id="rId49" o:title=""/>
          </v:shape>
          <o:OLEObject Type="Embed" ProgID="Package" ShapeID="_x0000_i1027" DrawAspect="Icon" ObjectID="_1720436731" r:id="rId50"/>
        </w:object>
      </w:r>
    </w:p>
    <w:p w14:paraId="283CA6F6" w14:textId="77777777" w:rsidR="007971DD" w:rsidRDefault="007971DD" w:rsidP="007971DD">
      <w:pPr>
        <w:pStyle w:val="ListParagraph"/>
        <w:jc w:val="center"/>
      </w:pPr>
    </w:p>
    <w:p w14:paraId="1D11C180" w14:textId="0BDB9B50" w:rsidR="00B91A72" w:rsidRDefault="007971DD" w:rsidP="007971DD">
      <w:pPr>
        <w:jc w:val="center"/>
      </w:pPr>
      <w:r>
        <w:rPr>
          <w:noProof/>
        </w:rPr>
        <w:drawing>
          <wp:inline distT="0" distB="0" distL="0" distR="0" wp14:anchorId="02E20144" wp14:editId="10A9112C">
            <wp:extent cx="5178669" cy="1279463"/>
            <wp:effectExtent l="19050" t="19050" r="22225" b="1651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84233" cy="1280838"/>
                    </a:xfrm>
                    <a:prstGeom prst="rect">
                      <a:avLst/>
                    </a:prstGeom>
                    <a:ln>
                      <a:solidFill>
                        <a:sysClr val="windowText" lastClr="000000"/>
                      </a:solidFill>
                    </a:ln>
                  </pic:spPr>
                </pic:pic>
              </a:graphicData>
            </a:graphic>
          </wp:inline>
        </w:drawing>
      </w:r>
    </w:p>
    <w:p w14:paraId="02C09880" w14:textId="34B006AC" w:rsidR="00B23096" w:rsidRDefault="00B23096" w:rsidP="00B23096">
      <w:pPr>
        <w:pStyle w:val="Caption"/>
        <w:jc w:val="center"/>
        <w:rPr>
          <w:lang w:val="en-GB" w:eastAsia="en-GB"/>
        </w:rPr>
      </w:pPr>
      <w:bookmarkStart w:id="1195" w:name="_Toc58319226"/>
      <w:bookmarkStart w:id="1196" w:name="_Ref109315853"/>
      <w:r>
        <w:t xml:space="preserve">Figure </w:t>
      </w:r>
      <w:r w:rsidR="00A10579">
        <w:fldChar w:fldCharType="begin"/>
      </w:r>
      <w:r w:rsidR="00A10579">
        <w:instrText xml:space="preserve"> SEQ Figure \* ARABIC </w:instrText>
      </w:r>
      <w:r w:rsidR="00A10579">
        <w:fldChar w:fldCharType="separate"/>
      </w:r>
      <w:r w:rsidR="00495077">
        <w:rPr>
          <w:noProof/>
        </w:rPr>
        <w:t>27</w:t>
      </w:r>
      <w:r w:rsidR="00A10579">
        <w:rPr>
          <w:noProof/>
        </w:rPr>
        <w:fldChar w:fldCharType="end"/>
      </w:r>
      <w:bookmarkEnd w:id="1196"/>
      <w:r>
        <w:t xml:space="preserve"> </w:t>
      </w:r>
      <w:r w:rsidR="001D01E2">
        <w:t>Create source files for STM32L4 platform</w:t>
      </w:r>
      <w:bookmarkEnd w:id="1195"/>
    </w:p>
    <w:p w14:paraId="1800D42E" w14:textId="3F49B03B" w:rsidR="000A3CB0" w:rsidRPr="00096342" w:rsidDel="00096342" w:rsidRDefault="00096342" w:rsidP="00096342">
      <w:pPr>
        <w:rPr>
          <w:del w:id="1197" w:author="Gordon McNab (BRT-UK)" w:date="2022-07-21T17:10:00Z"/>
          <w:b/>
          <w:bCs/>
          <w:u w:val="single"/>
          <w:rPrChange w:id="1198" w:author="Gordon McNab (BRT-UK)" w:date="2022-07-21T17:12:00Z">
            <w:rPr>
              <w:del w:id="1199" w:author="Gordon McNab (BRT-UK)" w:date="2022-07-21T17:10:00Z"/>
            </w:rPr>
          </w:rPrChange>
        </w:rPr>
      </w:pPr>
      <w:ins w:id="1200" w:author="Gordon McNab (BRT-UK)" w:date="2022-07-21T17:12:00Z">
        <w:r w:rsidRPr="00096342">
          <w:rPr>
            <w:b/>
            <w:bCs/>
            <w:u w:val="single"/>
            <w:rPrChange w:id="1201" w:author="Gordon McNab (BRT-UK)" w:date="2022-07-21T17:12:00Z">
              <w:rPr/>
            </w:rPrChange>
          </w:rPr>
          <w:t>EVE</w:t>
        </w:r>
      </w:ins>
      <w:ins w:id="1202" w:author="Gordon McNab (BRT-UK)" w:date="2022-07-27T13:50:00Z">
        <w:r w:rsidR="009645F9">
          <w:rPr>
            <w:b/>
            <w:bCs/>
            <w:u w:val="single"/>
          </w:rPr>
          <w:t xml:space="preserve"> HAL Modifications</w:t>
        </w:r>
      </w:ins>
    </w:p>
    <w:p w14:paraId="33317DF0" w14:textId="77777777" w:rsidR="00096342" w:rsidRPr="00096342" w:rsidRDefault="00096342" w:rsidP="00381132">
      <w:pPr>
        <w:rPr>
          <w:ins w:id="1203" w:author="Gordon McNab (BRT-UK)" w:date="2022-07-21T17:11:00Z"/>
          <w:b/>
          <w:bCs/>
          <w:u w:val="single"/>
          <w:rPrChange w:id="1204" w:author="Gordon McNab (BRT-UK)" w:date="2022-07-21T17:12:00Z">
            <w:rPr>
              <w:ins w:id="1205" w:author="Gordon McNab (BRT-UK)" w:date="2022-07-21T17:11:00Z"/>
            </w:rPr>
          </w:rPrChange>
        </w:rPr>
      </w:pPr>
    </w:p>
    <w:p w14:paraId="13A41DA9" w14:textId="1E27AFD8" w:rsidR="00B141AF" w:rsidRDefault="00F37CA4" w:rsidP="00096342">
      <w:pPr>
        <w:pPrChange w:id="1206" w:author="Gordon McNab (BRT-UK)" w:date="2022-07-21T17:10:00Z">
          <w:pPr>
            <w:pStyle w:val="ListParagraph"/>
            <w:numPr>
              <w:numId w:val="37"/>
            </w:numPr>
            <w:ind w:hanging="360"/>
          </w:pPr>
        </w:pPrChange>
      </w:pPr>
      <w:r>
        <w:t xml:space="preserve">Add </w:t>
      </w:r>
      <w:ins w:id="1207" w:author="Gordon McNab (BRT-UK)" w:date="2022-07-21T17:11:00Z">
        <w:r w:rsidR="00096342">
          <w:t xml:space="preserve">a pre-processor </w:t>
        </w:r>
      </w:ins>
      <w:r>
        <w:t>include</w:t>
      </w:r>
      <w:r w:rsidR="00B141AF">
        <w:t xml:space="preserve"> </w:t>
      </w:r>
      <w:ins w:id="1208" w:author="Gordon McNab (BRT-UK)" w:date="2022-07-21T17:11:00Z">
        <w:r w:rsidR="00096342">
          <w:t xml:space="preserve">line for </w:t>
        </w:r>
      </w:ins>
      <w:r w:rsidR="00B141AF">
        <w:t>“</w:t>
      </w:r>
      <w:r w:rsidR="00B141AF" w:rsidRPr="009645F9">
        <w:rPr>
          <w:rStyle w:val="codestyleChar"/>
          <w:rPrChange w:id="1209" w:author="Gordon McNab (BRT-UK)" w:date="2022-07-27T13:49:00Z">
            <w:rPr/>
          </w:rPrChange>
        </w:rPr>
        <w:t>EVE_Platform_STM32L476GDISCOVERY.h</w:t>
      </w:r>
      <w:r w:rsidR="00B141AF">
        <w:t xml:space="preserve">” in </w:t>
      </w:r>
      <w:r w:rsidR="00B141AF" w:rsidRPr="009645F9">
        <w:rPr>
          <w:rStyle w:val="codestyleChar"/>
          <w:rPrChange w:id="1210" w:author="Gordon McNab (BRT-UK)" w:date="2022-07-27T13:49:00Z">
            <w:rPr/>
          </w:rPrChange>
        </w:rPr>
        <w:t>EVE_Platform.h</w:t>
      </w:r>
      <w:ins w:id="1211" w:author="Gordon McNab (BRT-UK)" w:date="2022-07-21T17:11:00Z">
        <w:r w:rsidR="00096342">
          <w:t>.</w:t>
        </w:r>
      </w:ins>
    </w:p>
    <w:p w14:paraId="50CEE437" w14:textId="3A8C618C" w:rsidR="00F31D83" w:rsidRPr="009645F9" w:rsidRDefault="00F31D83" w:rsidP="00F31D83">
      <w:pPr>
        <w:pBdr>
          <w:top w:val="single" w:sz="4" w:space="1" w:color="auto"/>
          <w:left w:val="single" w:sz="4" w:space="4" w:color="auto"/>
          <w:right w:val="single" w:sz="4" w:space="4" w:color="auto"/>
        </w:pBdr>
        <w:rPr>
          <w:ins w:id="1212" w:author="Gordon McNab (BRT-UK)" w:date="2022-07-21T12:53:00Z"/>
          <w:b/>
          <w:bCs/>
          <w:rPrChange w:id="1213" w:author="Gordon McNab (BRT-UK)" w:date="2022-07-27T13:48:00Z">
            <w:rPr>
              <w:ins w:id="1214" w:author="Gordon McNab (BRT-UK)" w:date="2022-07-21T12:53:00Z"/>
            </w:rPr>
          </w:rPrChange>
        </w:rPr>
      </w:pPr>
      <w:proofErr w:type="spellStart"/>
      <w:ins w:id="1215" w:author="Gordon McNab (BRT-UK)" w:date="2022-07-21T12:53:00Z">
        <w:r w:rsidRPr="009645F9">
          <w:rPr>
            <w:b/>
            <w:bCs/>
            <w:rPrChange w:id="1216" w:author="Gordon McNab (BRT-UK)" w:date="2022-07-27T13:48:00Z">
              <w:rPr/>
            </w:rPrChange>
          </w:rPr>
          <w:t>EvChargePoint_Exported</w:t>
        </w:r>
        <w:proofErr w:type="spellEnd"/>
        <w:r w:rsidRPr="009645F9">
          <w:rPr>
            <w:b/>
            <w:bCs/>
            <w:rPrChange w:id="1217" w:author="Gordon McNab (BRT-UK)" w:date="2022-07-27T13:48:00Z">
              <w:rPr/>
            </w:rPrChange>
          </w:rPr>
          <w:t>\</w:t>
        </w:r>
      </w:ins>
      <w:proofErr w:type="spellStart"/>
      <w:ins w:id="1218" w:author="Gordon McNab (BRT-UK)" w:date="2022-07-21T12:54:00Z">
        <w:r w:rsidRPr="009645F9">
          <w:rPr>
            <w:b/>
            <w:bCs/>
            <w:rPrChange w:id="1219" w:author="Gordon McNab (BRT-UK)" w:date="2022-07-27T13:48:00Z">
              <w:rPr/>
            </w:rPrChange>
          </w:rPr>
          <w:t>FT_Eve_Hal</w:t>
        </w:r>
      </w:ins>
      <w:proofErr w:type="spellEnd"/>
      <w:ins w:id="1220" w:author="Gordon McNab (BRT-UK)" w:date="2022-07-21T12:53:00Z">
        <w:r w:rsidRPr="009645F9">
          <w:rPr>
            <w:b/>
            <w:bCs/>
            <w:rPrChange w:id="1221" w:author="Gordon McNab (BRT-UK)" w:date="2022-07-27T13:48:00Z">
              <w:rPr/>
            </w:rPrChange>
          </w:rPr>
          <w:t>\</w:t>
        </w:r>
      </w:ins>
      <w:proofErr w:type="spellStart"/>
      <w:ins w:id="1222" w:author="Gordon McNab (BRT-UK)" w:date="2022-07-21T12:54:00Z">
        <w:r w:rsidRPr="009645F9">
          <w:rPr>
            <w:b/>
            <w:bCs/>
            <w:rPrChange w:id="1223" w:author="Gordon McNab (BRT-UK)" w:date="2022-07-27T13:48:00Z">
              <w:rPr/>
            </w:rPrChange>
          </w:rPr>
          <w:t>EVE_Platform.h</w:t>
        </w:r>
      </w:ins>
      <w:proofErr w:type="spellEnd"/>
    </w:p>
    <w:p w14:paraId="41455398" w14:textId="43A51DC3" w:rsidR="00746C40" w:rsidRDefault="00A6719F" w:rsidP="00DE6408">
      <w:pPr>
        <w:pStyle w:val="codestyle"/>
        <w:rPr>
          <w:ins w:id="1224" w:author="Gordon McNab (BRT-UK)" w:date="2022-07-21T12:56:00Z"/>
        </w:rPr>
      </w:pPr>
      <w:ins w:id="1225" w:author="Gordon McNab (BRT-UK)" w:date="2022-07-21T13:05:00Z">
        <w:r>
          <w:t>53</w:t>
        </w:r>
        <w:r>
          <w:t xml:space="preserve">: </w:t>
        </w:r>
      </w:ins>
      <w:ins w:id="1226" w:author="Gordon McNab (BRT-UK)" w:date="2022-07-21T12:56:00Z">
        <w:r w:rsidR="00746C40">
          <w:t>#if defined(FT9XX_PLATFORM)</w:t>
        </w:r>
      </w:ins>
    </w:p>
    <w:p w14:paraId="1BA4C0DE" w14:textId="30EDED09" w:rsidR="00746C40" w:rsidRDefault="00A6719F" w:rsidP="00DE6408">
      <w:pPr>
        <w:pStyle w:val="codestyle"/>
        <w:rPr>
          <w:ins w:id="1227" w:author="Gordon McNab (BRT-UK)" w:date="2022-07-21T12:56:00Z"/>
        </w:rPr>
      </w:pPr>
      <w:ins w:id="1228" w:author="Gordon McNab (BRT-UK)" w:date="2022-07-21T13:05:00Z">
        <w:r>
          <w:t>5</w:t>
        </w:r>
        <w:r>
          <w:t>4</w:t>
        </w:r>
        <w:r>
          <w:t xml:space="preserve">: </w:t>
        </w:r>
      </w:ins>
      <w:ins w:id="1229" w:author="Gordon McNab (BRT-UK)" w:date="2022-07-21T12:56:00Z">
        <w:r w:rsidR="00746C40">
          <w:t>#include "EVE_Platform_FT9XX.h"</w:t>
        </w:r>
      </w:ins>
    </w:p>
    <w:p w14:paraId="1A87C58A" w14:textId="22CFF97C" w:rsidR="00746C40" w:rsidRDefault="00A6719F" w:rsidP="00DE6408">
      <w:pPr>
        <w:pStyle w:val="codestyle"/>
        <w:rPr>
          <w:ins w:id="1230" w:author="Gordon McNab (BRT-UK)" w:date="2022-07-21T12:56:00Z"/>
        </w:rPr>
      </w:pPr>
      <w:ins w:id="1231" w:author="Gordon McNab (BRT-UK)" w:date="2022-07-21T13:05:00Z">
        <w:r>
          <w:t>5</w:t>
        </w:r>
        <w:r>
          <w:t>5</w:t>
        </w:r>
        <w:r>
          <w:t xml:space="preserve">: </w:t>
        </w:r>
      </w:ins>
      <w:ins w:id="1232" w:author="Gordon McNab (BRT-UK)" w:date="2022-07-21T12:56:00Z">
        <w:r w:rsidR="00746C40">
          <w:t>#endif</w:t>
        </w:r>
      </w:ins>
    </w:p>
    <w:p w14:paraId="65B1FE25" w14:textId="7FCAEFC0" w:rsidR="00746C40" w:rsidRPr="00746C40" w:rsidRDefault="00A6719F" w:rsidP="00DE6408">
      <w:pPr>
        <w:pStyle w:val="codestyle"/>
        <w:rPr>
          <w:ins w:id="1233" w:author="Gordon McNab (BRT-UK)" w:date="2022-07-21T12:56:00Z"/>
          <w:highlight w:val="red"/>
          <w:rPrChange w:id="1234" w:author="Gordon McNab (BRT-UK)" w:date="2022-07-21T12:56:00Z">
            <w:rPr>
              <w:ins w:id="1235" w:author="Gordon McNab (BRT-UK)" w:date="2022-07-21T12:56:00Z"/>
            </w:rPr>
          </w:rPrChange>
        </w:rPr>
      </w:pPr>
      <w:ins w:id="1236" w:author="Gordon McNab (BRT-UK)" w:date="2022-07-21T13:05:00Z">
        <w:r>
          <w:t>5</w:t>
        </w:r>
        <w:r>
          <w:t>6</w:t>
        </w:r>
        <w:r>
          <w:t xml:space="preserve">: </w:t>
        </w:r>
      </w:ins>
      <w:ins w:id="1237" w:author="Gordon McNab (BRT-UK)" w:date="2022-07-21T12:56:00Z">
        <w:r w:rsidR="00746C40" w:rsidRPr="00746C40">
          <w:rPr>
            <w:highlight w:val="red"/>
            <w:rPrChange w:id="1238" w:author="Gordon McNab (BRT-UK)" w:date="2022-07-21T12:56:00Z">
              <w:rPr/>
            </w:rPrChange>
          </w:rPr>
          <w:t>#if defined(STM32L476GDISCOVERY_PLATFORM)</w:t>
        </w:r>
      </w:ins>
    </w:p>
    <w:p w14:paraId="786FC86D" w14:textId="48194C7F" w:rsidR="00746C40" w:rsidRPr="00746C40" w:rsidRDefault="00A6719F" w:rsidP="00DE6408">
      <w:pPr>
        <w:pStyle w:val="codestyle"/>
        <w:rPr>
          <w:ins w:id="1239" w:author="Gordon McNab (BRT-UK)" w:date="2022-07-21T12:56:00Z"/>
          <w:highlight w:val="red"/>
          <w:rPrChange w:id="1240" w:author="Gordon McNab (BRT-UK)" w:date="2022-07-21T12:56:00Z">
            <w:rPr>
              <w:ins w:id="1241" w:author="Gordon McNab (BRT-UK)" w:date="2022-07-21T12:56:00Z"/>
            </w:rPr>
          </w:rPrChange>
        </w:rPr>
      </w:pPr>
      <w:ins w:id="1242" w:author="Gordon McNab (BRT-UK)" w:date="2022-07-21T13:05:00Z">
        <w:r>
          <w:t>5</w:t>
        </w:r>
        <w:r>
          <w:t>7</w:t>
        </w:r>
        <w:r>
          <w:t xml:space="preserve">: </w:t>
        </w:r>
      </w:ins>
      <w:ins w:id="1243" w:author="Gordon McNab (BRT-UK)" w:date="2022-07-21T12:56:00Z">
        <w:r w:rsidR="00746C40" w:rsidRPr="00746C40">
          <w:rPr>
            <w:highlight w:val="red"/>
            <w:rPrChange w:id="1244" w:author="Gordon McNab (BRT-UK)" w:date="2022-07-21T12:56:00Z">
              <w:rPr/>
            </w:rPrChange>
          </w:rPr>
          <w:t>#include "EVE_Platform_STM32L476GDISCOVERY.h"</w:t>
        </w:r>
      </w:ins>
    </w:p>
    <w:p w14:paraId="7368E884" w14:textId="7FD2726D" w:rsidR="00746C40" w:rsidRDefault="00A6719F" w:rsidP="00DE6408">
      <w:pPr>
        <w:pStyle w:val="codestyle"/>
        <w:rPr>
          <w:ins w:id="1245" w:author="Gordon McNab (BRT-UK)" w:date="2022-07-27T13:54:00Z"/>
        </w:rPr>
      </w:pPr>
      <w:ins w:id="1246" w:author="Gordon McNab (BRT-UK)" w:date="2022-07-21T13:05:00Z">
        <w:r>
          <w:t>5</w:t>
        </w:r>
        <w:r>
          <w:t>8</w:t>
        </w:r>
        <w:r>
          <w:t xml:space="preserve">: </w:t>
        </w:r>
      </w:ins>
      <w:ins w:id="1247" w:author="Gordon McNab (BRT-UK)" w:date="2022-07-21T12:56:00Z">
        <w:r w:rsidR="00746C40" w:rsidRPr="00746C40">
          <w:rPr>
            <w:highlight w:val="red"/>
            <w:rPrChange w:id="1248" w:author="Gordon McNab (BRT-UK)" w:date="2022-07-21T12:56:00Z">
              <w:rPr/>
            </w:rPrChange>
          </w:rPr>
          <w:t>#endif</w:t>
        </w:r>
      </w:ins>
    </w:p>
    <w:p w14:paraId="23356ECA" w14:textId="6DBB44DB" w:rsidR="009645F9" w:rsidRDefault="009645F9" w:rsidP="00DE6408">
      <w:pPr>
        <w:pStyle w:val="codestyle"/>
        <w:rPr>
          <w:ins w:id="1249" w:author="Gordon McNab (BRT-UK)" w:date="2022-07-27T13:54:00Z"/>
        </w:rPr>
      </w:pPr>
      <w:ins w:id="1250" w:author="Gordon McNab (BRT-UK)" w:date="2022-07-27T13:54:00Z">
        <w:r>
          <w:t>59: #if defined(RP2040_PLATFORM)</w:t>
        </w:r>
      </w:ins>
    </w:p>
    <w:p w14:paraId="53E8009E" w14:textId="1AD9DCFF" w:rsidR="009645F9" w:rsidRDefault="009645F9" w:rsidP="00DE6408">
      <w:pPr>
        <w:pStyle w:val="codestyle"/>
        <w:rPr>
          <w:ins w:id="1251" w:author="Gordon McNab (BRT-UK)" w:date="2022-07-27T13:54:00Z"/>
        </w:rPr>
      </w:pPr>
      <w:ins w:id="1252" w:author="Gordon McNab (BRT-UK)" w:date="2022-07-27T13:54:00Z">
        <w:r>
          <w:t>60</w:t>
        </w:r>
        <w:r>
          <w:t>: #include "EVE_Platform_RP2040.h"</w:t>
        </w:r>
      </w:ins>
    </w:p>
    <w:p w14:paraId="477CC33F" w14:textId="3C3DFC35" w:rsidR="009645F9" w:rsidRDefault="009645F9" w:rsidP="00DE6408">
      <w:pPr>
        <w:pStyle w:val="codestyle"/>
        <w:rPr>
          <w:ins w:id="1253" w:author="Gordon McNab (BRT-UK)" w:date="2022-07-21T12:56:00Z"/>
        </w:rPr>
      </w:pPr>
      <w:ins w:id="1254" w:author="Gordon McNab (BRT-UK)" w:date="2022-07-27T13:55:00Z">
        <w:r>
          <w:t>6</w:t>
        </w:r>
        <w:r>
          <w:t>1</w:t>
        </w:r>
        <w:r>
          <w:t xml:space="preserve">: </w:t>
        </w:r>
      </w:ins>
      <w:ins w:id="1255" w:author="Gordon McNab (BRT-UK)" w:date="2022-07-27T13:54:00Z">
        <w:r>
          <w:t>#endif</w:t>
        </w:r>
      </w:ins>
    </w:p>
    <w:p w14:paraId="75A64A73" w14:textId="437519A7" w:rsidR="00F31D83" w:rsidRPr="00E17DD9" w:rsidRDefault="009645F9" w:rsidP="00DE6408">
      <w:pPr>
        <w:pStyle w:val="codestyle"/>
        <w:rPr>
          <w:ins w:id="1256" w:author="Gordon McNab (BRT-UK)" w:date="2022-07-21T12:53:00Z"/>
        </w:rPr>
      </w:pPr>
      <w:ins w:id="1257" w:author="Gordon McNab (BRT-UK)" w:date="2022-07-27T13:55:00Z">
        <w:r>
          <w:t>6</w:t>
        </w:r>
        <w:r>
          <w:t>2</w:t>
        </w:r>
        <w:r>
          <w:t xml:space="preserve">: </w:t>
        </w:r>
      </w:ins>
      <w:ins w:id="1258" w:author="Gordon McNab (BRT-UK)" w:date="2022-07-21T12:56:00Z">
        <w:r w:rsidR="00746C40">
          <w:t>#include "EVE_GpuTypes.h"</w:t>
        </w:r>
      </w:ins>
    </w:p>
    <w:p w14:paraId="174BCAF1" w14:textId="4CD274D0" w:rsidR="00F31D83" w:rsidDel="00746C40" w:rsidRDefault="00F31D83" w:rsidP="00381132">
      <w:pPr>
        <w:rPr>
          <w:del w:id="1259" w:author="Gordon McNab (BRT-UK)" w:date="2022-07-21T12:56:00Z"/>
        </w:rPr>
      </w:pPr>
    </w:p>
    <w:p w14:paraId="62F04CE3" w14:textId="6A8029A9" w:rsidR="003F0564" w:rsidDel="00746C40" w:rsidRDefault="00854D31" w:rsidP="00854D31">
      <w:pPr>
        <w:pStyle w:val="Caption"/>
        <w:jc w:val="center"/>
        <w:rPr>
          <w:del w:id="1260" w:author="Gordon McNab (BRT-UK)" w:date="2022-07-21T12:56:00Z"/>
        </w:rPr>
      </w:pPr>
      <w:del w:id="1261" w:author="Gordon McNab (BRT-UK)" w:date="2022-07-21T12:56:00Z">
        <w:r w:rsidDel="00746C40">
          <w:rPr>
            <w:noProof/>
          </w:rPr>
          <w:drawing>
            <wp:inline distT="0" distB="0" distL="0" distR="0" wp14:anchorId="00732FC5" wp14:editId="15E6F3C1">
              <wp:extent cx="5117123" cy="1192824"/>
              <wp:effectExtent l="19050" t="19050" r="26670" b="2667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28730" cy="1195530"/>
                      </a:xfrm>
                      <a:prstGeom prst="rect">
                        <a:avLst/>
                      </a:prstGeom>
                      <a:ln>
                        <a:solidFill>
                          <a:sysClr val="windowText" lastClr="000000"/>
                        </a:solidFill>
                      </a:ln>
                    </pic:spPr>
                  </pic:pic>
                </a:graphicData>
              </a:graphic>
            </wp:inline>
          </w:drawing>
        </w:r>
      </w:del>
    </w:p>
    <w:p w14:paraId="31A70C1D" w14:textId="7F1050D3" w:rsidR="00B23096" w:rsidRDefault="00B23096" w:rsidP="00B23096">
      <w:pPr>
        <w:pStyle w:val="Caption"/>
        <w:jc w:val="center"/>
        <w:rPr>
          <w:ins w:id="1262" w:author="Gordon McNab (BRT-UK)" w:date="2022-07-21T14:10:00Z"/>
        </w:rPr>
      </w:pPr>
      <w:bookmarkStart w:id="1263" w:name="_Toc58319227"/>
      <w:r>
        <w:t xml:space="preserve">Figure </w:t>
      </w:r>
      <w:r w:rsidR="00A10579">
        <w:fldChar w:fldCharType="begin"/>
      </w:r>
      <w:r w:rsidR="00A10579">
        <w:instrText xml:space="preserve"> SEQ Figure \* ARABIC </w:instrText>
      </w:r>
      <w:r w:rsidR="00A10579">
        <w:fldChar w:fldCharType="separate"/>
      </w:r>
      <w:r w:rsidR="00495077">
        <w:rPr>
          <w:noProof/>
        </w:rPr>
        <w:t>28</w:t>
      </w:r>
      <w:r w:rsidR="00A10579">
        <w:rPr>
          <w:noProof/>
        </w:rPr>
        <w:fldChar w:fldCharType="end"/>
      </w:r>
      <w:r w:rsidR="002C3321">
        <w:rPr>
          <w:noProof/>
        </w:rPr>
        <w:t xml:space="preserve"> Include</w:t>
      </w:r>
      <w:r>
        <w:t xml:space="preserve"> </w:t>
      </w:r>
      <w:r w:rsidR="002C3321" w:rsidRPr="00B141AF">
        <w:t>EVE_Platform_STM32L476GDISCOVERY.h</w:t>
      </w:r>
      <w:del w:id="1264" w:author="Gordon McNab (BRT-UK)" w:date="2022-07-27T13:55:00Z">
        <w:r w:rsidR="002C3321" w:rsidDel="009645F9">
          <w:delText>”</w:delText>
        </w:r>
      </w:del>
      <w:r w:rsidR="002C3321">
        <w:t xml:space="preserve"> in </w:t>
      </w:r>
      <w:proofErr w:type="spellStart"/>
      <w:r w:rsidR="002C3321">
        <w:t>EVE_Platform.h</w:t>
      </w:r>
      <w:bookmarkEnd w:id="1263"/>
      <w:proofErr w:type="spellEnd"/>
    </w:p>
    <w:p w14:paraId="52A1D1BE" w14:textId="77D476DC" w:rsidR="000710F1" w:rsidDel="00096342" w:rsidRDefault="000710F1" w:rsidP="00096342">
      <w:pPr>
        <w:rPr>
          <w:del w:id="1265" w:author="Gordon McNab (BRT-UK)" w:date="2022-07-21T17:12:00Z"/>
          <w:moveTo w:id="1266" w:author="Gordon McNab (BRT-UK)" w:date="2022-07-21T14:10:00Z"/>
        </w:rPr>
        <w:pPrChange w:id="1267" w:author="Gordon McNab (BRT-UK)" w:date="2022-07-21T17:11:00Z">
          <w:pPr>
            <w:pStyle w:val="ListParagraph"/>
            <w:numPr>
              <w:numId w:val="51"/>
            </w:numPr>
            <w:ind w:hanging="360"/>
          </w:pPr>
        </w:pPrChange>
      </w:pPr>
      <w:moveToRangeStart w:id="1268" w:author="Gordon McNab (BRT-UK)" w:date="2022-07-21T14:10:00Z" w:name="move109305019"/>
      <w:moveTo w:id="1269" w:author="Gordon McNab (BRT-UK)" w:date="2022-07-21T14:10:00Z">
        <w:r>
          <w:t xml:space="preserve">Include </w:t>
        </w:r>
        <w:r w:rsidRPr="009645F9">
          <w:rPr>
            <w:rStyle w:val="codestyleChar"/>
            <w:rPrChange w:id="1270" w:author="Gordon McNab (BRT-UK)" w:date="2022-07-27T13:49:00Z">
              <w:rPr/>
            </w:rPrChange>
          </w:rPr>
          <w:t>stddef.h</w:t>
        </w:r>
        <w:r>
          <w:t xml:space="preserve">, </w:t>
        </w:r>
        <w:r w:rsidRPr="009645F9">
          <w:rPr>
            <w:rStyle w:val="codestyleChar"/>
            <w:rPrChange w:id="1271" w:author="Gordon McNab (BRT-UK)" w:date="2022-07-27T13:49:00Z">
              <w:rPr/>
            </w:rPrChange>
          </w:rPr>
          <w:t>stdio.h</w:t>
        </w:r>
        <w:r>
          <w:t xml:space="preserve"> and </w:t>
        </w:r>
        <w:r w:rsidRPr="009645F9">
          <w:rPr>
            <w:rStyle w:val="codestyleChar"/>
            <w:rPrChange w:id="1272" w:author="Gordon McNab (BRT-UK)" w:date="2022-07-27T13:49:00Z">
              <w:rPr/>
            </w:rPrChange>
          </w:rPr>
          <w:t>stdarg.h</w:t>
        </w:r>
        <w:r>
          <w:t xml:space="preserve"> in </w:t>
        </w:r>
        <w:r w:rsidRPr="009645F9">
          <w:rPr>
            <w:rStyle w:val="codestyleChar"/>
            <w:rPrChange w:id="1273" w:author="Gordon McNab (BRT-UK)" w:date="2022-07-27T13:49:00Z">
              <w:rPr/>
            </w:rPrChange>
          </w:rPr>
          <w:t>EVE_Config.h</w:t>
        </w:r>
      </w:moveTo>
      <w:ins w:id="1274" w:author="Gordon McNab (BRT-UK)" w:date="2022-07-21T17:12:00Z">
        <w:r w:rsidR="00096342">
          <w:t xml:space="preserve">. </w:t>
        </w:r>
      </w:ins>
      <w:moveTo w:id="1275" w:author="Gordon McNab (BRT-UK)" w:date="2022-07-21T14:10:00Z">
        <w:del w:id="1276" w:author="Gordon McNab (BRT-UK)" w:date="2022-07-21T17:12:00Z">
          <w:r w:rsidDel="00096342">
            <w:delText>:</w:delText>
          </w:r>
        </w:del>
      </w:moveTo>
    </w:p>
    <w:p w14:paraId="24F84A8B" w14:textId="24A6B8C6" w:rsidR="000710F1" w:rsidRDefault="000710F1" w:rsidP="00096342">
      <w:pPr>
        <w:rPr>
          <w:ins w:id="1277" w:author="Gordon McNab (BRT-UK)" w:date="2022-07-21T14:10:00Z"/>
        </w:rPr>
        <w:pPrChange w:id="1278" w:author="Gordon McNab (BRT-UK)" w:date="2022-07-21T17:12:00Z">
          <w:pPr>
            <w:pStyle w:val="ListParagraph"/>
          </w:pPr>
        </w:pPrChange>
      </w:pPr>
      <w:moveTo w:id="1279" w:author="Gordon McNab (BRT-UK)" w:date="2022-07-21T14:10:00Z">
        <w:r>
          <w:t xml:space="preserve">These header are required to use NULL, </w:t>
        </w:r>
        <w:r w:rsidRPr="009645F9">
          <w:rPr>
            <w:rStyle w:val="codestyleChar"/>
            <w:rPrChange w:id="1280" w:author="Gordon McNab (BRT-UK)" w:date="2022-07-27T13:49:00Z">
              <w:rPr/>
            </w:rPrChange>
          </w:rPr>
          <w:t>va_list</w:t>
        </w:r>
        <w:r>
          <w:t xml:space="preserve"> and </w:t>
        </w:r>
        <w:r w:rsidRPr="009645F9">
          <w:rPr>
            <w:rStyle w:val="codestyleChar"/>
            <w:rPrChange w:id="1281" w:author="Gordon McNab (BRT-UK)" w:date="2022-07-27T13:49:00Z">
              <w:rPr/>
            </w:rPrChange>
          </w:rPr>
          <w:t>va_arg</w:t>
        </w:r>
        <w:r>
          <w:t xml:space="preserve"> in the ESD generated source code</w:t>
        </w:r>
      </w:moveTo>
      <w:ins w:id="1282" w:author="Gordon McNab (BRT-UK)" w:date="2022-07-21T17:12:00Z">
        <w:r w:rsidR="00096342">
          <w:t>.</w:t>
        </w:r>
      </w:ins>
    </w:p>
    <w:p w14:paraId="79676493" w14:textId="6E3EAC4A" w:rsidR="000710F1" w:rsidRPr="009645F9" w:rsidRDefault="000710F1" w:rsidP="000710F1">
      <w:pPr>
        <w:pBdr>
          <w:top w:val="single" w:sz="4" w:space="1" w:color="auto"/>
          <w:left w:val="single" w:sz="4" w:space="4" w:color="auto"/>
          <w:right w:val="single" w:sz="4" w:space="4" w:color="auto"/>
        </w:pBdr>
        <w:rPr>
          <w:ins w:id="1283" w:author="Gordon McNab (BRT-UK)" w:date="2022-07-21T14:10:00Z"/>
          <w:b/>
          <w:bCs/>
          <w:rPrChange w:id="1284" w:author="Gordon McNab (BRT-UK)" w:date="2022-07-27T13:48:00Z">
            <w:rPr>
              <w:ins w:id="1285" w:author="Gordon McNab (BRT-UK)" w:date="2022-07-21T14:10:00Z"/>
            </w:rPr>
          </w:rPrChange>
        </w:rPr>
      </w:pPr>
      <w:proofErr w:type="spellStart"/>
      <w:ins w:id="1286" w:author="Gordon McNab (BRT-UK)" w:date="2022-07-21T14:10:00Z">
        <w:r w:rsidRPr="009645F9">
          <w:rPr>
            <w:b/>
            <w:bCs/>
            <w:rPrChange w:id="1287" w:author="Gordon McNab (BRT-UK)" w:date="2022-07-27T13:48:00Z">
              <w:rPr/>
            </w:rPrChange>
          </w:rPr>
          <w:t>EvChargePoint_Exported</w:t>
        </w:r>
        <w:proofErr w:type="spellEnd"/>
        <w:r w:rsidRPr="009645F9">
          <w:rPr>
            <w:b/>
            <w:bCs/>
            <w:rPrChange w:id="1288" w:author="Gordon McNab (BRT-UK)" w:date="2022-07-27T13:48:00Z">
              <w:rPr/>
            </w:rPrChange>
          </w:rPr>
          <w:t>\</w:t>
        </w:r>
        <w:proofErr w:type="spellStart"/>
        <w:r w:rsidRPr="009645F9">
          <w:rPr>
            <w:b/>
            <w:bCs/>
            <w:rPrChange w:id="1289" w:author="Gordon McNab (BRT-UK)" w:date="2022-07-27T13:48:00Z">
              <w:rPr/>
            </w:rPrChange>
          </w:rPr>
          <w:t>FT_Eve_Hal</w:t>
        </w:r>
        <w:proofErr w:type="spellEnd"/>
        <w:r w:rsidRPr="009645F9">
          <w:rPr>
            <w:b/>
            <w:bCs/>
            <w:rPrChange w:id="1290" w:author="Gordon McNab (BRT-UK)" w:date="2022-07-27T13:48:00Z">
              <w:rPr/>
            </w:rPrChange>
          </w:rPr>
          <w:t>\</w:t>
        </w:r>
        <w:proofErr w:type="spellStart"/>
        <w:r w:rsidRPr="009645F9">
          <w:rPr>
            <w:b/>
            <w:bCs/>
            <w:rPrChange w:id="1291" w:author="Gordon McNab (BRT-UK)" w:date="2022-07-27T13:48:00Z">
              <w:rPr/>
            </w:rPrChange>
          </w:rPr>
          <w:t>EVE_Config.h</w:t>
        </w:r>
        <w:proofErr w:type="spellEnd"/>
      </w:ins>
    </w:p>
    <w:p w14:paraId="7EFB3E15" w14:textId="0F7D2840" w:rsidR="00B73766" w:rsidRDefault="00B73766" w:rsidP="00DE6408">
      <w:pPr>
        <w:pStyle w:val="codestyle"/>
        <w:rPr>
          <w:ins w:id="1292" w:author="Gordon McNab (BRT-UK)" w:date="2022-07-21T14:10:00Z"/>
        </w:rPr>
      </w:pPr>
      <w:ins w:id="1293" w:author="Gordon McNab (BRT-UK)" w:date="2022-07-21T14:11:00Z">
        <w:r>
          <w:t xml:space="preserve">28: </w:t>
        </w:r>
      </w:ins>
      <w:ins w:id="1294" w:author="Gordon McNab (BRT-UK)" w:date="2022-07-21T14:10:00Z">
        <w:r>
          <w:t>* have additional licence terms that apply to those amendments. However, Bridgetek</w:t>
        </w:r>
      </w:ins>
    </w:p>
    <w:p w14:paraId="078996A1" w14:textId="08E7C018" w:rsidR="00B73766" w:rsidRDefault="00B73766" w:rsidP="00DE6408">
      <w:pPr>
        <w:pStyle w:val="codestyle"/>
        <w:rPr>
          <w:ins w:id="1295" w:author="Gordon McNab (BRT-UK)" w:date="2022-07-21T14:10:00Z"/>
        </w:rPr>
      </w:pPr>
      <w:ins w:id="1296" w:author="Gordon McNab (BRT-UK)" w:date="2022-07-21T14:11:00Z">
        <w:r>
          <w:t>2</w:t>
        </w:r>
        <w:r>
          <w:t>9</w:t>
        </w:r>
        <w:r>
          <w:t xml:space="preserve">: </w:t>
        </w:r>
      </w:ins>
      <w:ins w:id="1297" w:author="Gordon McNab (BRT-UK)" w:date="2022-07-21T14:10:00Z">
        <w:r>
          <w:t>* has no liability in relation to those amendments.</w:t>
        </w:r>
      </w:ins>
    </w:p>
    <w:p w14:paraId="446460A6" w14:textId="5AAEF451" w:rsidR="00B73766" w:rsidRDefault="00B73766" w:rsidP="00DE6408">
      <w:pPr>
        <w:pStyle w:val="codestyle"/>
        <w:rPr>
          <w:ins w:id="1298" w:author="Gordon McNab (BRT-UK)" w:date="2022-07-21T14:10:00Z"/>
        </w:rPr>
      </w:pPr>
      <w:ins w:id="1299" w:author="Gordon McNab (BRT-UK)" w:date="2022-07-21T14:11:00Z">
        <w:r>
          <w:t xml:space="preserve">30: </w:t>
        </w:r>
      </w:ins>
      <w:ins w:id="1300" w:author="Gordon McNab (BRT-UK)" w:date="2022-07-21T14:10:00Z">
        <w:r>
          <w:t>*/</w:t>
        </w:r>
      </w:ins>
    </w:p>
    <w:p w14:paraId="59DCA90E" w14:textId="646DCD8A" w:rsidR="00B73766" w:rsidRDefault="00B73766" w:rsidP="00DE6408">
      <w:pPr>
        <w:pStyle w:val="codestyle"/>
        <w:rPr>
          <w:ins w:id="1301" w:author="Gordon McNab (BRT-UK)" w:date="2022-07-21T14:10:00Z"/>
        </w:rPr>
      </w:pPr>
      <w:ins w:id="1302" w:author="Gordon McNab (BRT-UK)" w:date="2022-07-21T14:11:00Z">
        <w:r>
          <w:t>3</w:t>
        </w:r>
        <w:r>
          <w:t>1</w:t>
        </w:r>
        <w:r>
          <w:t>:</w:t>
        </w:r>
      </w:ins>
    </w:p>
    <w:p w14:paraId="014E5562" w14:textId="7EF1A2C0" w:rsidR="00B73766" w:rsidRDefault="00B73766" w:rsidP="00DE6408">
      <w:pPr>
        <w:pStyle w:val="codestyle"/>
        <w:rPr>
          <w:ins w:id="1303" w:author="Gordon McNab (BRT-UK)" w:date="2022-07-21T14:10:00Z"/>
        </w:rPr>
      </w:pPr>
      <w:ins w:id="1304" w:author="Gordon McNab (BRT-UK)" w:date="2022-07-21T14:11:00Z">
        <w:r>
          <w:t>3</w:t>
        </w:r>
        <w:r>
          <w:t>2</w:t>
        </w:r>
        <w:r>
          <w:t xml:space="preserve">: </w:t>
        </w:r>
      </w:ins>
      <w:ins w:id="1305" w:author="Gordon McNab (BRT-UK)" w:date="2022-07-21T14:10:00Z">
        <w:r>
          <w:t>#ifndef EVE_CONFIG__H</w:t>
        </w:r>
      </w:ins>
    </w:p>
    <w:p w14:paraId="352E352B" w14:textId="449B06FE" w:rsidR="00B73766" w:rsidRDefault="00B73766" w:rsidP="00DE6408">
      <w:pPr>
        <w:pStyle w:val="codestyle"/>
        <w:rPr>
          <w:ins w:id="1306" w:author="Gordon McNab (BRT-UK)" w:date="2022-07-21T14:10:00Z"/>
        </w:rPr>
      </w:pPr>
      <w:ins w:id="1307" w:author="Gordon McNab (BRT-UK)" w:date="2022-07-21T14:11:00Z">
        <w:r>
          <w:t>3</w:t>
        </w:r>
        <w:r>
          <w:t>3</w:t>
        </w:r>
        <w:r>
          <w:t xml:space="preserve">: </w:t>
        </w:r>
      </w:ins>
      <w:ins w:id="1308" w:author="Gordon McNab (BRT-UK)" w:date="2022-07-21T14:10:00Z">
        <w:r>
          <w:t>#define EVE_CONFIG__H</w:t>
        </w:r>
      </w:ins>
    </w:p>
    <w:p w14:paraId="48BA7EAD" w14:textId="5FE1ECED" w:rsidR="00B73766" w:rsidRDefault="00B73766" w:rsidP="00DE6408">
      <w:pPr>
        <w:pStyle w:val="codestyle"/>
        <w:rPr>
          <w:ins w:id="1309" w:author="Gordon McNab (BRT-UK)" w:date="2022-07-21T14:10:00Z"/>
        </w:rPr>
      </w:pPr>
      <w:ins w:id="1310" w:author="Gordon McNab (BRT-UK)" w:date="2022-07-21T14:11:00Z">
        <w:r>
          <w:t>3</w:t>
        </w:r>
        <w:r>
          <w:t>4</w:t>
        </w:r>
        <w:r>
          <w:t>:</w:t>
        </w:r>
      </w:ins>
    </w:p>
    <w:p w14:paraId="359A7FD6" w14:textId="33ABA8E6" w:rsidR="00B73766" w:rsidRDefault="00B73766" w:rsidP="00DE6408">
      <w:pPr>
        <w:pStyle w:val="codestyle"/>
        <w:rPr>
          <w:ins w:id="1311" w:author="Gordon McNab (BRT-UK)" w:date="2022-07-21T14:10:00Z"/>
        </w:rPr>
      </w:pPr>
      <w:ins w:id="1312" w:author="Gordon McNab (BRT-UK)" w:date="2022-07-21T14:11:00Z">
        <w:r>
          <w:t>3</w:t>
        </w:r>
        <w:r>
          <w:t>5</w:t>
        </w:r>
        <w:r>
          <w:t xml:space="preserve">: </w:t>
        </w:r>
      </w:ins>
      <w:ins w:id="1313" w:author="Gordon McNab (BRT-UK)" w:date="2022-07-21T14:10:00Z">
        <w:r>
          <w:t>#include "EVE_IntTypes.h"</w:t>
        </w:r>
      </w:ins>
    </w:p>
    <w:p w14:paraId="19F5B0BD" w14:textId="0BBFF468" w:rsidR="00DE6408" w:rsidRDefault="00DE6408" w:rsidP="00DE6408">
      <w:pPr>
        <w:pStyle w:val="codestyle"/>
        <w:rPr>
          <w:ins w:id="1314" w:author="Gordon McNab (BRT-UK)" w:date="2022-07-27T13:56:00Z"/>
        </w:rPr>
      </w:pPr>
      <w:ins w:id="1315" w:author="Gordon McNab (BRT-UK)" w:date="2022-07-27T13:56:00Z">
        <w:r>
          <w:t>3</w:t>
        </w:r>
        <w:r>
          <w:t>6</w:t>
        </w:r>
        <w:r>
          <w:t xml:space="preserve">: </w:t>
        </w:r>
        <w:r w:rsidRPr="00DE6408">
          <w:rPr>
            <w:rPrChange w:id="1316" w:author="Gordon McNab (BRT-UK)" w:date="2022-07-27T13:56:00Z">
              <w:rPr>
                <w:highlight w:val="red"/>
              </w:rPr>
            </w:rPrChange>
          </w:rPr>
          <w:t>#include &lt;stdio.h&gt;</w:t>
        </w:r>
      </w:ins>
    </w:p>
    <w:p w14:paraId="032713C1" w14:textId="14D14BE8" w:rsidR="00B73766" w:rsidRDefault="00B73766" w:rsidP="00DE6408">
      <w:pPr>
        <w:pStyle w:val="codestyle"/>
        <w:rPr>
          <w:ins w:id="1317" w:author="Gordon McNab (BRT-UK)" w:date="2022-07-21T14:10:00Z"/>
        </w:rPr>
      </w:pPr>
      <w:ins w:id="1318" w:author="Gordon McNab (BRT-UK)" w:date="2022-07-21T14:11:00Z">
        <w:r>
          <w:t>3</w:t>
        </w:r>
      </w:ins>
      <w:ins w:id="1319" w:author="Gordon McNab (BRT-UK)" w:date="2022-07-27T13:56:00Z">
        <w:r w:rsidR="00DE6408">
          <w:t>7</w:t>
        </w:r>
      </w:ins>
      <w:ins w:id="1320" w:author="Gordon McNab (BRT-UK)" w:date="2022-07-21T14:11:00Z">
        <w:r>
          <w:t xml:space="preserve">: </w:t>
        </w:r>
      </w:ins>
      <w:ins w:id="1321" w:author="Gordon McNab (BRT-UK)" w:date="2022-07-21T14:10:00Z">
        <w:r w:rsidRPr="00B73766">
          <w:rPr>
            <w:highlight w:val="red"/>
            <w:rPrChange w:id="1322" w:author="Gordon McNab (BRT-UK)" w:date="2022-07-21T14:11:00Z">
              <w:rPr/>
            </w:rPrChange>
          </w:rPr>
          <w:t xml:space="preserve">#include </w:t>
        </w:r>
      </w:ins>
      <w:ins w:id="1323" w:author="Gordon McNab (BRT-UK)" w:date="2022-07-27T13:55:00Z">
        <w:r w:rsidR="00DE6408">
          <w:rPr>
            <w:highlight w:val="red"/>
          </w:rPr>
          <w:t>&lt;</w:t>
        </w:r>
      </w:ins>
      <w:ins w:id="1324" w:author="Gordon McNab (BRT-UK)" w:date="2022-07-21T14:10:00Z">
        <w:r w:rsidRPr="00DE6408">
          <w:rPr>
            <w:highlight w:val="red"/>
            <w:rPrChange w:id="1325" w:author="Gordon McNab (BRT-UK)" w:date="2022-07-27T13:55:00Z">
              <w:rPr/>
            </w:rPrChange>
          </w:rPr>
          <w:t>stddef.h</w:t>
        </w:r>
      </w:ins>
      <w:ins w:id="1326" w:author="Gordon McNab (BRT-UK)" w:date="2022-07-27T13:55:00Z">
        <w:r w:rsidR="00DE6408" w:rsidRPr="00DE6408">
          <w:rPr>
            <w:highlight w:val="red"/>
            <w:rPrChange w:id="1327" w:author="Gordon McNab (BRT-UK)" w:date="2022-07-27T13:55:00Z">
              <w:rPr/>
            </w:rPrChange>
          </w:rPr>
          <w:t>&gt;</w:t>
        </w:r>
      </w:ins>
    </w:p>
    <w:p w14:paraId="28688B52" w14:textId="49B704F3" w:rsidR="00B73766" w:rsidRDefault="00B73766" w:rsidP="00DE6408">
      <w:pPr>
        <w:pStyle w:val="codestyle"/>
        <w:rPr>
          <w:ins w:id="1328" w:author="Gordon McNab (BRT-UK)" w:date="2022-07-21T14:10:00Z"/>
        </w:rPr>
      </w:pPr>
      <w:ins w:id="1329" w:author="Gordon McNab (BRT-UK)" w:date="2022-07-21T14:11:00Z">
        <w:r>
          <w:t>3</w:t>
        </w:r>
        <w:r>
          <w:t>8</w:t>
        </w:r>
        <w:r>
          <w:t xml:space="preserve">: </w:t>
        </w:r>
      </w:ins>
      <w:ins w:id="1330" w:author="Gordon McNab (BRT-UK)" w:date="2022-07-21T14:10:00Z">
        <w:r w:rsidRPr="00B73766">
          <w:rPr>
            <w:highlight w:val="red"/>
            <w:rPrChange w:id="1331" w:author="Gordon McNab (BRT-UK)" w:date="2022-07-21T14:11:00Z">
              <w:rPr/>
            </w:rPrChange>
          </w:rPr>
          <w:t xml:space="preserve">#include </w:t>
        </w:r>
      </w:ins>
      <w:ins w:id="1332" w:author="Gordon McNab (BRT-UK)" w:date="2022-07-27T13:55:00Z">
        <w:r w:rsidR="00DE6408">
          <w:rPr>
            <w:highlight w:val="red"/>
          </w:rPr>
          <w:t>&lt;</w:t>
        </w:r>
      </w:ins>
      <w:ins w:id="1333" w:author="Gordon McNab (BRT-UK)" w:date="2022-07-21T14:10:00Z">
        <w:r w:rsidRPr="00B73766">
          <w:rPr>
            <w:highlight w:val="red"/>
            <w:rPrChange w:id="1334" w:author="Gordon McNab (BRT-UK)" w:date="2022-07-21T14:11:00Z">
              <w:rPr/>
            </w:rPrChange>
          </w:rPr>
          <w:t>stdarg.</w:t>
        </w:r>
        <w:r w:rsidRPr="00DE6408">
          <w:rPr>
            <w:highlight w:val="red"/>
            <w:rPrChange w:id="1335" w:author="Gordon McNab (BRT-UK)" w:date="2022-07-27T13:56:00Z">
              <w:rPr/>
            </w:rPrChange>
          </w:rPr>
          <w:t>h</w:t>
        </w:r>
      </w:ins>
      <w:ins w:id="1336" w:author="Gordon McNab (BRT-UK)" w:date="2022-07-27T13:55:00Z">
        <w:r w:rsidR="00DE6408" w:rsidRPr="00DE6408">
          <w:rPr>
            <w:highlight w:val="red"/>
            <w:rPrChange w:id="1337" w:author="Gordon McNab (BRT-UK)" w:date="2022-07-27T13:56:00Z">
              <w:rPr/>
            </w:rPrChange>
          </w:rPr>
          <w:t>&gt;</w:t>
        </w:r>
      </w:ins>
    </w:p>
    <w:p w14:paraId="4DB5A17F" w14:textId="6A532F8B" w:rsidR="00B73766" w:rsidRDefault="00B73766" w:rsidP="00DE6408">
      <w:pPr>
        <w:pStyle w:val="codestyle"/>
        <w:rPr>
          <w:ins w:id="1338" w:author="Gordon McNab (BRT-UK)" w:date="2022-07-21T14:10:00Z"/>
        </w:rPr>
      </w:pPr>
      <w:ins w:id="1339" w:author="Gordon McNab (BRT-UK)" w:date="2022-07-21T14:11:00Z">
        <w:r>
          <w:t>3</w:t>
        </w:r>
        <w:r>
          <w:t>9</w:t>
        </w:r>
        <w:r>
          <w:t>:</w:t>
        </w:r>
      </w:ins>
    </w:p>
    <w:p w14:paraId="43361976" w14:textId="0978F897" w:rsidR="000710F1" w:rsidRDefault="00B73766" w:rsidP="00DE6408">
      <w:pPr>
        <w:pStyle w:val="codestyle"/>
        <w:rPr>
          <w:ins w:id="1340" w:author="Gordon McNab (BRT-UK)" w:date="2022-07-21T14:10:00Z"/>
        </w:rPr>
      </w:pPr>
      <w:ins w:id="1341" w:author="Gordon McNab (BRT-UK)" w:date="2022-07-21T14:11:00Z">
        <w:r>
          <w:t>4</w:t>
        </w:r>
        <w:r>
          <w:t xml:space="preserve">0: </w:t>
        </w:r>
      </w:ins>
      <w:ins w:id="1342" w:author="Gordon McNab (BRT-UK)" w:date="2022-07-21T14:10:00Z">
        <w:r>
          <w:t>/*</w:t>
        </w:r>
      </w:ins>
    </w:p>
    <w:p w14:paraId="5614290B" w14:textId="11ECE232" w:rsidR="000710F1" w:rsidDel="00B73766" w:rsidRDefault="000710F1" w:rsidP="000710F1">
      <w:pPr>
        <w:pStyle w:val="ListParagraph"/>
        <w:rPr>
          <w:del w:id="1343" w:author="Gordon McNab (BRT-UK)" w:date="2022-07-21T14:11:00Z"/>
          <w:moveTo w:id="1344" w:author="Gordon McNab (BRT-UK)" w:date="2022-07-21T14:10:00Z"/>
        </w:rPr>
      </w:pPr>
    </w:p>
    <w:p w14:paraId="6450707D" w14:textId="1C62DF5E" w:rsidR="000710F1" w:rsidDel="00B73766" w:rsidRDefault="000710F1" w:rsidP="000710F1">
      <w:pPr>
        <w:pStyle w:val="Caption"/>
        <w:jc w:val="center"/>
        <w:rPr>
          <w:del w:id="1345" w:author="Gordon McNab (BRT-UK)" w:date="2022-07-21T14:11:00Z"/>
          <w:moveTo w:id="1346" w:author="Gordon McNab (BRT-UK)" w:date="2022-07-21T14:10:00Z"/>
        </w:rPr>
      </w:pPr>
      <w:moveTo w:id="1347" w:author="Gordon McNab (BRT-UK)" w:date="2022-07-21T14:10:00Z">
        <w:del w:id="1348" w:author="Gordon McNab (BRT-UK)" w:date="2022-07-21T14:11:00Z">
          <w:r w:rsidDel="00B73766">
            <w:rPr>
              <w:noProof/>
            </w:rPr>
            <w:drawing>
              <wp:inline distT="0" distB="0" distL="0" distR="0" wp14:anchorId="5EE992DD" wp14:editId="727E15CD">
                <wp:extent cx="3055350" cy="2186347"/>
                <wp:effectExtent l="19050" t="19050" r="12065" b="2349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53"/>
                        <a:stretch>
                          <a:fillRect/>
                        </a:stretch>
                      </pic:blipFill>
                      <pic:spPr>
                        <a:xfrm>
                          <a:off x="0" y="0"/>
                          <a:ext cx="3078814" cy="2203137"/>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del>
      </w:moveTo>
    </w:p>
    <w:p w14:paraId="7CF85BE0" w14:textId="77777777" w:rsidR="000710F1" w:rsidRDefault="000710F1" w:rsidP="000710F1">
      <w:pPr>
        <w:pStyle w:val="Caption"/>
        <w:jc w:val="center"/>
        <w:rPr>
          <w:moveTo w:id="1349" w:author="Gordon McNab (BRT-UK)" w:date="2022-07-21T14:10:00Z"/>
          <w:lang w:val="en-GB" w:eastAsia="en-GB"/>
        </w:rPr>
      </w:pPr>
      <w:moveTo w:id="1350" w:author="Gordon McNab (BRT-UK)" w:date="2022-07-21T14:10:00Z">
        <w:r>
          <w:t xml:space="preserve">Figure </w:t>
        </w:r>
        <w:r>
          <w:fldChar w:fldCharType="begin"/>
        </w:r>
        <w:r>
          <w:instrText xml:space="preserve"> SEQ Figure \* ARABIC </w:instrText>
        </w:r>
        <w:r>
          <w:fldChar w:fldCharType="separate"/>
        </w:r>
        <w:r>
          <w:rPr>
            <w:noProof/>
          </w:rPr>
          <w:t>36</w:t>
        </w:r>
        <w:r>
          <w:rPr>
            <w:noProof/>
          </w:rPr>
          <w:fldChar w:fldCharType="end"/>
        </w:r>
        <w:r>
          <w:t xml:space="preserve"> Include </w:t>
        </w:r>
        <w:proofErr w:type="spellStart"/>
        <w:r>
          <w:t>stddef.h</w:t>
        </w:r>
        <w:proofErr w:type="spellEnd"/>
        <w:r>
          <w:t xml:space="preserve">, </w:t>
        </w:r>
        <w:proofErr w:type="spellStart"/>
        <w:r>
          <w:t>stdio.h</w:t>
        </w:r>
        <w:proofErr w:type="spellEnd"/>
        <w:r>
          <w:t xml:space="preserve"> and </w:t>
        </w:r>
        <w:proofErr w:type="spellStart"/>
        <w:r>
          <w:t>stdarg.h</w:t>
        </w:r>
        <w:proofErr w:type="spellEnd"/>
        <w:r>
          <w:t xml:space="preserve"> in </w:t>
        </w:r>
        <w:proofErr w:type="spellStart"/>
        <w:r>
          <w:t>EVE_Config.h</w:t>
        </w:r>
        <w:proofErr w:type="spellEnd"/>
      </w:moveTo>
    </w:p>
    <w:moveToRangeEnd w:id="1268"/>
    <w:p w14:paraId="2FF9B5AD" w14:textId="77777777" w:rsidR="000710F1" w:rsidRPr="00096342" w:rsidDel="00096342" w:rsidRDefault="000710F1" w:rsidP="000710F1">
      <w:pPr>
        <w:rPr>
          <w:del w:id="1351" w:author="Gordon McNab (BRT-UK)" w:date="2022-07-21T17:12:00Z"/>
        </w:rPr>
        <w:pPrChange w:id="1352" w:author="Gordon McNab (BRT-UK)" w:date="2022-07-21T14:10:00Z">
          <w:pPr>
            <w:pStyle w:val="Caption"/>
            <w:jc w:val="center"/>
          </w:pPr>
        </w:pPrChange>
      </w:pPr>
    </w:p>
    <w:p w14:paraId="151C52FF" w14:textId="61BE58D4" w:rsidR="00746C40" w:rsidRDefault="00746C40" w:rsidP="00096342">
      <w:pPr>
        <w:rPr>
          <w:moveTo w:id="1353" w:author="Gordon McNab (BRT-UK)" w:date="2022-07-21T12:57:00Z"/>
        </w:rPr>
        <w:pPrChange w:id="1354" w:author="Gordon McNab (BRT-UK)" w:date="2022-07-21T17:12:00Z">
          <w:pPr>
            <w:pStyle w:val="ListParagraph"/>
            <w:numPr>
              <w:numId w:val="50"/>
            </w:numPr>
            <w:ind w:hanging="360"/>
          </w:pPr>
        </w:pPrChange>
      </w:pPr>
      <w:moveToRangeStart w:id="1355" w:author="Gordon McNab (BRT-UK)" w:date="2022-07-21T12:57:00Z" w:name="move109300675"/>
      <w:moveTo w:id="1356" w:author="Gordon McNab (BRT-UK)" w:date="2022-07-21T12:57:00Z">
        <w:r>
          <w:t>Disable QUAD-SPI mode for ME817EV platform because we use SPI1 in single mode</w:t>
        </w:r>
      </w:moveTo>
      <w:ins w:id="1357" w:author="Gordon McNab (BRT-UK)" w:date="2022-07-21T17:12:00Z">
        <w:r w:rsidR="00096342">
          <w:t>.</w:t>
        </w:r>
      </w:ins>
    </w:p>
    <w:p w14:paraId="7AA8ACB1" w14:textId="4C9E5D28" w:rsidR="00746C40" w:rsidRPr="00096342" w:rsidRDefault="00746C40" w:rsidP="00096342">
      <w:pPr>
        <w:pStyle w:val="Caption"/>
        <w:rPr>
          <w:ins w:id="1358" w:author="Gordon McNab (BRT-UK)" w:date="2022-07-21T12:58:00Z"/>
          <w:b w:val="0"/>
          <w:bCs w:val="0"/>
        </w:rPr>
        <w:pPrChange w:id="1359" w:author="Gordon McNab (BRT-UK)" w:date="2022-07-21T17:12:00Z">
          <w:pPr>
            <w:pStyle w:val="Caption"/>
            <w:ind w:left="720"/>
          </w:pPr>
        </w:pPrChange>
      </w:pPr>
      <w:moveTo w:id="1360" w:author="Gordon McNab (BRT-UK)" w:date="2022-07-21T12:57:00Z">
        <w:r w:rsidRPr="00096342">
          <w:rPr>
            <w:b w:val="0"/>
            <w:bCs w:val="0"/>
          </w:rPr>
          <w:t xml:space="preserve">Disable macro </w:t>
        </w:r>
        <w:r w:rsidRPr="00096342">
          <w:rPr>
            <w:b w:val="0"/>
            <w:bCs w:val="0"/>
            <w:rPrChange w:id="1361" w:author="Gordon McNab (BRT-UK)" w:date="2022-07-21T17:12:00Z">
              <w:rPr/>
            </w:rPrChange>
          </w:rPr>
          <w:t>FT4222_PLATFORM</w:t>
        </w:r>
      </w:moveTo>
      <w:ins w:id="1362" w:author="Gordon McNab (BRT-UK)" w:date="2022-07-21T17:12:00Z">
        <w:r w:rsidR="00096342" w:rsidRPr="00096342">
          <w:rPr>
            <w:b w:val="0"/>
            <w:bCs w:val="0"/>
          </w:rPr>
          <w:t>.</w:t>
        </w:r>
      </w:ins>
      <w:moveTo w:id="1363" w:author="Gordon McNab (BRT-UK)" w:date="2022-07-21T12:57:00Z">
        <w:del w:id="1364" w:author="Gordon McNab (BRT-UK)" w:date="2022-07-21T17:12:00Z">
          <w:r w:rsidRPr="00096342" w:rsidDel="00096342">
            <w:rPr>
              <w:b w:val="0"/>
              <w:bCs w:val="0"/>
            </w:rPr>
            <w:delText xml:space="preserve"> too </w:delText>
          </w:r>
        </w:del>
      </w:moveTo>
    </w:p>
    <w:p w14:paraId="36D39990" w14:textId="25F76115" w:rsidR="00746C40" w:rsidRPr="009645F9" w:rsidRDefault="00746C40" w:rsidP="00746C40">
      <w:pPr>
        <w:pBdr>
          <w:top w:val="single" w:sz="4" w:space="1" w:color="auto"/>
          <w:left w:val="single" w:sz="4" w:space="4" w:color="auto"/>
          <w:right w:val="single" w:sz="4" w:space="4" w:color="auto"/>
        </w:pBdr>
        <w:rPr>
          <w:ins w:id="1365" w:author="Gordon McNab (BRT-UK)" w:date="2022-07-21T12:58:00Z"/>
          <w:b/>
          <w:bCs/>
          <w:rPrChange w:id="1366" w:author="Gordon McNab (BRT-UK)" w:date="2022-07-27T13:48:00Z">
            <w:rPr>
              <w:ins w:id="1367" w:author="Gordon McNab (BRT-UK)" w:date="2022-07-21T12:58:00Z"/>
            </w:rPr>
          </w:rPrChange>
        </w:rPr>
      </w:pPr>
      <w:proofErr w:type="spellStart"/>
      <w:ins w:id="1368" w:author="Gordon McNab (BRT-UK)" w:date="2022-07-21T12:58:00Z">
        <w:r w:rsidRPr="009645F9">
          <w:rPr>
            <w:b/>
            <w:bCs/>
            <w:rPrChange w:id="1369" w:author="Gordon McNab (BRT-UK)" w:date="2022-07-27T13:48:00Z">
              <w:rPr/>
            </w:rPrChange>
          </w:rPr>
          <w:t>EvChargePoint_Exported</w:t>
        </w:r>
        <w:proofErr w:type="spellEnd"/>
        <w:r w:rsidRPr="009645F9">
          <w:rPr>
            <w:b/>
            <w:bCs/>
            <w:rPrChange w:id="1370" w:author="Gordon McNab (BRT-UK)" w:date="2022-07-27T13:48:00Z">
              <w:rPr/>
            </w:rPrChange>
          </w:rPr>
          <w:t>\</w:t>
        </w:r>
        <w:proofErr w:type="spellStart"/>
        <w:r w:rsidRPr="009645F9">
          <w:rPr>
            <w:b/>
            <w:bCs/>
            <w:rPrChange w:id="1371" w:author="Gordon McNab (BRT-UK)" w:date="2022-07-27T13:48:00Z">
              <w:rPr/>
            </w:rPrChange>
          </w:rPr>
          <w:t>FT_Eve_Hal</w:t>
        </w:r>
        <w:proofErr w:type="spellEnd"/>
        <w:r w:rsidRPr="009645F9">
          <w:rPr>
            <w:b/>
            <w:bCs/>
            <w:rPrChange w:id="1372" w:author="Gordon McNab (BRT-UK)" w:date="2022-07-27T13:48:00Z">
              <w:rPr/>
            </w:rPrChange>
          </w:rPr>
          <w:t>\</w:t>
        </w:r>
        <w:proofErr w:type="spellStart"/>
        <w:r w:rsidRPr="009645F9">
          <w:rPr>
            <w:b/>
            <w:bCs/>
            <w:rPrChange w:id="1373" w:author="Gordon McNab (BRT-UK)" w:date="2022-07-27T13:48:00Z">
              <w:rPr/>
            </w:rPrChange>
          </w:rPr>
          <w:t>EVE_</w:t>
        </w:r>
        <w:r w:rsidRPr="009645F9">
          <w:rPr>
            <w:b/>
            <w:bCs/>
            <w:rPrChange w:id="1374" w:author="Gordon McNab (BRT-UK)" w:date="2022-07-27T13:48:00Z">
              <w:rPr/>
            </w:rPrChange>
          </w:rPr>
          <w:t>Config</w:t>
        </w:r>
        <w:r w:rsidRPr="009645F9">
          <w:rPr>
            <w:b/>
            <w:bCs/>
            <w:rPrChange w:id="1375" w:author="Gordon McNab (BRT-UK)" w:date="2022-07-27T13:48:00Z">
              <w:rPr/>
            </w:rPrChange>
          </w:rPr>
          <w:t>.h</w:t>
        </w:r>
        <w:proofErr w:type="spellEnd"/>
      </w:ins>
    </w:p>
    <w:p w14:paraId="496E73DA" w14:textId="6875B94F" w:rsidR="00746C40" w:rsidRDefault="00DE6408" w:rsidP="00DE6408">
      <w:pPr>
        <w:pStyle w:val="codestyle"/>
        <w:rPr>
          <w:ins w:id="1376" w:author="Gordon McNab (BRT-UK)" w:date="2022-07-21T12:59:00Z"/>
        </w:rPr>
      </w:pPr>
      <w:ins w:id="1377" w:author="Gordon McNab (BRT-UK)" w:date="2022-07-27T13:57:00Z">
        <w:r>
          <w:t>72</w:t>
        </w:r>
      </w:ins>
      <w:ins w:id="1378" w:author="Gordon McNab (BRT-UK)" w:date="2022-07-27T13:58:00Z">
        <w:r>
          <w:t>7</w:t>
        </w:r>
      </w:ins>
      <w:ins w:id="1379" w:author="Gordon McNab (BRT-UK)" w:date="2022-07-21T13:03:00Z">
        <w:r w:rsidR="00060A86">
          <w:t xml:space="preserve">: </w:t>
        </w:r>
      </w:ins>
      <w:ins w:id="1380" w:author="Gordon McNab (BRT-UK)" w:date="2022-07-21T12:59:00Z">
        <w:r w:rsidR="00746C40">
          <w:t>#elif defined(EVE_GRAPHICS_ME817EV)</w:t>
        </w:r>
      </w:ins>
    </w:p>
    <w:p w14:paraId="2D5F5361" w14:textId="511B1A87" w:rsidR="00746C40" w:rsidRDefault="00DE6408" w:rsidP="00DE6408">
      <w:pPr>
        <w:pStyle w:val="codestyle"/>
        <w:rPr>
          <w:ins w:id="1381" w:author="Gordon McNab (BRT-UK)" w:date="2022-07-21T12:59:00Z"/>
        </w:rPr>
      </w:pPr>
      <w:ins w:id="1382" w:author="Gordon McNab (BRT-UK)" w:date="2022-07-27T13:57:00Z">
        <w:r>
          <w:lastRenderedPageBreak/>
          <w:t>72</w:t>
        </w:r>
      </w:ins>
      <w:ins w:id="1383" w:author="Gordon McNab (BRT-UK)" w:date="2022-07-27T13:58:00Z">
        <w:r>
          <w:t>8</w:t>
        </w:r>
      </w:ins>
      <w:ins w:id="1384" w:author="Gordon McNab (BRT-UK)" w:date="2022-07-21T13:03:00Z">
        <w:r w:rsidR="00060A86">
          <w:t>:</w:t>
        </w:r>
      </w:ins>
    </w:p>
    <w:p w14:paraId="3D0E7A45" w14:textId="6E3B1B1E" w:rsidR="00746C40" w:rsidRDefault="00DE6408" w:rsidP="00DE6408">
      <w:pPr>
        <w:pStyle w:val="codestyle"/>
        <w:rPr>
          <w:ins w:id="1385" w:author="Gordon McNab (BRT-UK)" w:date="2022-07-21T12:59:00Z"/>
        </w:rPr>
      </w:pPr>
      <w:ins w:id="1386" w:author="Gordon McNab (BRT-UK)" w:date="2022-07-27T13:57:00Z">
        <w:r>
          <w:t>72</w:t>
        </w:r>
      </w:ins>
      <w:ins w:id="1387" w:author="Gordon McNab (BRT-UK)" w:date="2022-07-27T13:58:00Z">
        <w:r>
          <w:t>9</w:t>
        </w:r>
      </w:ins>
      <w:ins w:id="1388" w:author="Gordon McNab (BRT-UK)" w:date="2022-07-21T13:03:00Z">
        <w:r w:rsidR="00060A86">
          <w:t xml:space="preserve">: </w:t>
        </w:r>
      </w:ins>
      <w:ins w:id="1389" w:author="Gordon McNab (BRT-UK)" w:date="2022-07-21T12:59:00Z">
        <w:r w:rsidR="00746C40">
          <w:t>#define BT817_ENABLE</w:t>
        </w:r>
      </w:ins>
    </w:p>
    <w:p w14:paraId="6F756E39" w14:textId="7F290237" w:rsidR="00746C40" w:rsidRDefault="00DE6408" w:rsidP="00DE6408">
      <w:pPr>
        <w:pStyle w:val="codestyle"/>
        <w:rPr>
          <w:ins w:id="1390" w:author="Gordon McNab (BRT-UK)" w:date="2022-07-21T12:59:00Z"/>
        </w:rPr>
      </w:pPr>
      <w:ins w:id="1391" w:author="Gordon McNab (BRT-UK)" w:date="2022-07-27T13:57:00Z">
        <w:r>
          <w:t>7</w:t>
        </w:r>
      </w:ins>
      <w:ins w:id="1392" w:author="Gordon McNab (BRT-UK)" w:date="2022-07-27T13:58:00Z">
        <w:r>
          <w:t>30</w:t>
        </w:r>
      </w:ins>
      <w:ins w:id="1393" w:author="Gordon McNab (BRT-UK)" w:date="2022-07-21T13:03:00Z">
        <w:r w:rsidR="00060A86">
          <w:t xml:space="preserve">: </w:t>
        </w:r>
      </w:ins>
      <w:ins w:id="1394" w:author="Gordon McNab (BRT-UK)" w:date="2022-07-21T12:59:00Z">
        <w:r w:rsidR="00746C40" w:rsidRPr="00060A86">
          <w:rPr>
            <w:highlight w:val="red"/>
            <w:rPrChange w:id="1395" w:author="Gordon McNab (BRT-UK)" w:date="2022-07-21T12:59:00Z">
              <w:rPr/>
            </w:rPrChange>
          </w:rPr>
          <w:t>//#define ENABLE_SPI_QUAD</w:t>
        </w:r>
      </w:ins>
    </w:p>
    <w:p w14:paraId="071273A7" w14:textId="0B8AD33A" w:rsidR="00746C40" w:rsidRDefault="00DE6408" w:rsidP="00DE6408">
      <w:pPr>
        <w:pStyle w:val="codestyle"/>
        <w:rPr>
          <w:ins w:id="1396" w:author="Gordon McNab (BRT-UK)" w:date="2022-07-21T12:59:00Z"/>
        </w:rPr>
      </w:pPr>
      <w:ins w:id="1397" w:author="Gordon McNab (BRT-UK)" w:date="2022-07-27T13:57:00Z">
        <w:r>
          <w:t>7</w:t>
        </w:r>
      </w:ins>
      <w:ins w:id="1398" w:author="Gordon McNab (BRT-UK)" w:date="2022-07-27T13:58:00Z">
        <w:r>
          <w:t>31</w:t>
        </w:r>
      </w:ins>
      <w:ins w:id="1399" w:author="Gordon McNab (BRT-UK)" w:date="2022-07-21T13:04:00Z">
        <w:r w:rsidR="00060A86">
          <w:t>:</w:t>
        </w:r>
      </w:ins>
    </w:p>
    <w:p w14:paraId="02B2228A" w14:textId="2C4A1C4C" w:rsidR="00060A86" w:rsidRDefault="00DE6408" w:rsidP="00DE6408">
      <w:pPr>
        <w:pStyle w:val="codestyle"/>
        <w:rPr>
          <w:ins w:id="1400" w:author="Gordon McNab (BRT-UK)" w:date="2022-07-21T12:59:00Z"/>
        </w:rPr>
      </w:pPr>
      <w:ins w:id="1401" w:author="Gordon McNab (BRT-UK)" w:date="2022-07-27T13:57:00Z">
        <w:r>
          <w:t>73</w:t>
        </w:r>
      </w:ins>
      <w:ins w:id="1402" w:author="Gordon McNab (BRT-UK)" w:date="2022-07-27T13:58:00Z">
        <w:r>
          <w:t>2</w:t>
        </w:r>
      </w:ins>
      <w:ins w:id="1403" w:author="Gordon McNab (BRT-UK)" w:date="2022-07-21T13:04:00Z">
        <w:r w:rsidR="00060A86">
          <w:t xml:space="preserve">: </w:t>
        </w:r>
      </w:ins>
      <w:ins w:id="1404" w:author="Gordon McNab (BRT-UK)" w:date="2022-07-21T12:59:00Z">
        <w:r w:rsidR="00060A86">
          <w:t>#ifndef EVE_DISPLAY_AVAILABLE</w:t>
        </w:r>
      </w:ins>
    </w:p>
    <w:p w14:paraId="06E3A895" w14:textId="7F094AF0" w:rsidR="00060A86" w:rsidRDefault="00DE6408" w:rsidP="00DE6408">
      <w:pPr>
        <w:pStyle w:val="codestyle"/>
        <w:rPr>
          <w:ins w:id="1405" w:author="Gordon McNab (BRT-UK)" w:date="2022-07-21T12:59:00Z"/>
        </w:rPr>
      </w:pPr>
      <w:ins w:id="1406" w:author="Gordon McNab (BRT-UK)" w:date="2022-07-27T13:58:00Z">
        <w:r>
          <w:t>73</w:t>
        </w:r>
        <w:r>
          <w:t>3</w:t>
        </w:r>
      </w:ins>
      <w:ins w:id="1407" w:author="Gordon McNab (BRT-UK)" w:date="2022-07-21T13:04:00Z">
        <w:r w:rsidR="00060A86">
          <w:t xml:space="preserve">: </w:t>
        </w:r>
      </w:ins>
      <w:ins w:id="1408" w:author="Gordon McNab (BRT-UK)" w:date="2022-07-21T12:59:00Z">
        <w:r w:rsidR="00060A86">
          <w:t>#define EVE_DISPLAY_AVAILABLE</w:t>
        </w:r>
      </w:ins>
    </w:p>
    <w:p w14:paraId="66C70231" w14:textId="31215009" w:rsidR="00060A86" w:rsidRDefault="00DE6408" w:rsidP="00DE6408">
      <w:pPr>
        <w:pStyle w:val="codestyle"/>
        <w:rPr>
          <w:ins w:id="1409" w:author="Gordon McNab (BRT-UK)" w:date="2022-07-21T12:59:00Z"/>
        </w:rPr>
      </w:pPr>
      <w:ins w:id="1410" w:author="Gordon McNab (BRT-UK)" w:date="2022-07-27T13:58:00Z">
        <w:r>
          <w:t>73</w:t>
        </w:r>
        <w:r>
          <w:t>4</w:t>
        </w:r>
      </w:ins>
      <w:ins w:id="1411" w:author="Gordon McNab (BRT-UK)" w:date="2022-07-21T13:04:00Z">
        <w:r w:rsidR="00060A86">
          <w:t xml:space="preserve">: </w:t>
        </w:r>
      </w:ins>
      <w:ins w:id="1412" w:author="Gordon McNab (BRT-UK)" w:date="2022-07-21T12:59:00Z">
        <w:r w:rsidR="00060A86">
          <w:t>#define DISPLAY_RESOLUTION_WVGA</w:t>
        </w:r>
      </w:ins>
    </w:p>
    <w:p w14:paraId="7BAC0D1F" w14:textId="5A8094B4" w:rsidR="00060A86" w:rsidRDefault="00DE6408" w:rsidP="00DE6408">
      <w:pPr>
        <w:pStyle w:val="codestyle"/>
        <w:rPr>
          <w:ins w:id="1413" w:author="Gordon McNab (BRT-UK)" w:date="2022-07-21T12:59:00Z"/>
        </w:rPr>
      </w:pPr>
      <w:ins w:id="1414" w:author="Gordon McNab (BRT-UK)" w:date="2022-07-27T13:58:00Z">
        <w:r>
          <w:t>73</w:t>
        </w:r>
        <w:r>
          <w:t>5</w:t>
        </w:r>
      </w:ins>
      <w:ins w:id="1415" w:author="Gordon McNab (BRT-UK)" w:date="2022-07-21T13:04:00Z">
        <w:r w:rsidR="00060A86">
          <w:t xml:space="preserve">: </w:t>
        </w:r>
      </w:ins>
      <w:ins w:id="1416" w:author="Gordon McNab (BRT-UK)" w:date="2022-07-21T12:59:00Z">
        <w:r w:rsidR="00060A86">
          <w:t>#endif</w:t>
        </w:r>
      </w:ins>
    </w:p>
    <w:p w14:paraId="12804E6F" w14:textId="175C2517" w:rsidR="00060A86" w:rsidRDefault="00DE6408" w:rsidP="00DE6408">
      <w:pPr>
        <w:pStyle w:val="codestyle"/>
        <w:rPr>
          <w:ins w:id="1417" w:author="Gordon McNab (BRT-UK)" w:date="2022-07-21T12:59:00Z"/>
        </w:rPr>
      </w:pPr>
      <w:ins w:id="1418" w:author="Gordon McNab (BRT-UK)" w:date="2022-07-27T13:58:00Z">
        <w:r>
          <w:t>73</w:t>
        </w:r>
        <w:r>
          <w:t>6</w:t>
        </w:r>
      </w:ins>
      <w:ins w:id="1419" w:author="Gordon McNab (BRT-UK)" w:date="2022-07-21T13:04:00Z">
        <w:r w:rsidR="00060A86">
          <w:t>:</w:t>
        </w:r>
      </w:ins>
    </w:p>
    <w:p w14:paraId="667EC70F" w14:textId="74716542" w:rsidR="00DE6408" w:rsidRDefault="00DE6408" w:rsidP="00DE6408">
      <w:pPr>
        <w:pStyle w:val="codestyle"/>
        <w:rPr>
          <w:ins w:id="1420" w:author="Gordon McNab (BRT-UK)" w:date="2022-07-27T14:00:00Z"/>
        </w:rPr>
      </w:pPr>
      <w:ins w:id="1421" w:author="Gordon McNab (BRT-UK)" w:date="2022-07-27T14:00:00Z">
        <w:r>
          <w:t xml:space="preserve">737: </w:t>
        </w:r>
        <w:r>
          <w:t>#ifndef EVE_MULTI_PLATFORM_TARGET</w:t>
        </w:r>
      </w:ins>
    </w:p>
    <w:p w14:paraId="28A76E55" w14:textId="47ACA0BD" w:rsidR="00DE6408" w:rsidRDefault="00DE6408" w:rsidP="00DE6408">
      <w:pPr>
        <w:pStyle w:val="codestyle"/>
        <w:rPr>
          <w:ins w:id="1422" w:author="Gordon McNab (BRT-UK)" w:date="2022-07-27T14:00:00Z"/>
        </w:rPr>
      </w:pPr>
      <w:ins w:id="1423" w:author="Gordon McNab (BRT-UK)" w:date="2022-07-27T14:00:00Z">
        <w:r>
          <w:t xml:space="preserve">738: </w:t>
        </w:r>
        <w:r>
          <w:t>#define EVE_PLATFORM_AVAILABLE</w:t>
        </w:r>
      </w:ins>
    </w:p>
    <w:p w14:paraId="3A406B3A" w14:textId="4C919B0B" w:rsidR="00DE6408" w:rsidRDefault="00DE6408" w:rsidP="00DE6408">
      <w:pPr>
        <w:pStyle w:val="codestyle"/>
        <w:rPr>
          <w:ins w:id="1424" w:author="Gordon McNab (BRT-UK)" w:date="2022-07-27T14:00:00Z"/>
        </w:rPr>
      </w:pPr>
      <w:ins w:id="1425" w:author="Gordon McNab (BRT-UK)" w:date="2022-07-27T14:00:00Z">
        <w:r>
          <w:t xml:space="preserve">739: </w:t>
        </w:r>
        <w:r>
          <w:t>//#ifndef EVE_PLATFORM_RP2040</w:t>
        </w:r>
      </w:ins>
    </w:p>
    <w:p w14:paraId="545E5A53" w14:textId="197001A7" w:rsidR="00DE6408" w:rsidRDefault="00DE6408" w:rsidP="00DE6408">
      <w:pPr>
        <w:pStyle w:val="codestyle"/>
        <w:rPr>
          <w:ins w:id="1426" w:author="Gordon McNab (BRT-UK)" w:date="2022-07-27T14:00:00Z"/>
        </w:rPr>
      </w:pPr>
      <w:ins w:id="1427" w:author="Gordon McNab (BRT-UK)" w:date="2022-07-27T14:00:00Z">
        <w:r>
          <w:t xml:space="preserve">740: </w:t>
        </w:r>
        <w:r>
          <w:t>#if !defined(EVE_PLATFORM_RP2040) || !defined(MM2040EV) || !defined(IDM2040EV)</w:t>
        </w:r>
      </w:ins>
    </w:p>
    <w:p w14:paraId="54F6051B" w14:textId="2744795B" w:rsidR="00DE6408" w:rsidRDefault="00DE6408" w:rsidP="00DE6408">
      <w:pPr>
        <w:pStyle w:val="codestyle"/>
        <w:rPr>
          <w:ins w:id="1428" w:author="Gordon McNab (BRT-UK)" w:date="2022-07-27T14:00:00Z"/>
        </w:rPr>
      </w:pPr>
      <w:ins w:id="1429" w:author="Gordon McNab (BRT-UK)" w:date="2022-07-27T14:00:00Z">
        <w:r>
          <w:t>7</w:t>
        </w:r>
        <w:r>
          <w:t>41</w:t>
        </w:r>
        <w:r>
          <w:t xml:space="preserve">: </w:t>
        </w:r>
        <w:r w:rsidRPr="00FB3176">
          <w:rPr>
            <w:highlight w:val="red"/>
          </w:rPr>
          <w:t>//#define FT4222_PLATFORM</w:t>
        </w:r>
      </w:ins>
    </w:p>
    <w:p w14:paraId="40C7B08F" w14:textId="664CDDB7" w:rsidR="00DE6408" w:rsidRDefault="00DE6408" w:rsidP="00DE6408">
      <w:pPr>
        <w:pStyle w:val="codestyle"/>
        <w:rPr>
          <w:ins w:id="1430" w:author="Gordon McNab (BRT-UK)" w:date="2022-07-27T14:00:00Z"/>
        </w:rPr>
      </w:pPr>
      <w:ins w:id="1431" w:author="Gordon McNab (BRT-UK)" w:date="2022-07-27T14:01:00Z">
        <w:r>
          <w:t xml:space="preserve">742: </w:t>
        </w:r>
      </w:ins>
      <w:ins w:id="1432" w:author="Gordon McNab (BRT-UK)" w:date="2022-07-27T14:00:00Z">
        <w:r>
          <w:t>#endif</w:t>
        </w:r>
      </w:ins>
    </w:p>
    <w:p w14:paraId="3CE4A7C9" w14:textId="58E080EE" w:rsidR="00060A86" w:rsidRDefault="00DE6408" w:rsidP="00DE6408">
      <w:pPr>
        <w:pStyle w:val="codestyle"/>
        <w:rPr>
          <w:ins w:id="1433" w:author="Gordon McNab (BRT-UK)" w:date="2022-07-21T12:58:00Z"/>
        </w:rPr>
      </w:pPr>
      <w:ins w:id="1434" w:author="Gordon McNab (BRT-UK)" w:date="2022-07-27T13:58:00Z">
        <w:r>
          <w:t>74</w:t>
        </w:r>
      </w:ins>
      <w:ins w:id="1435" w:author="Gordon McNab (BRT-UK)" w:date="2022-07-27T14:01:00Z">
        <w:r>
          <w:t>3</w:t>
        </w:r>
      </w:ins>
      <w:ins w:id="1436" w:author="Gordon McNab (BRT-UK)" w:date="2022-07-21T13:04:00Z">
        <w:r w:rsidR="00060A86">
          <w:t xml:space="preserve">: </w:t>
        </w:r>
      </w:ins>
      <w:ins w:id="1437" w:author="Gordon McNab (BRT-UK)" w:date="2022-07-21T12:59:00Z">
        <w:r w:rsidR="00060A86">
          <w:t>#endif</w:t>
        </w:r>
      </w:ins>
    </w:p>
    <w:p w14:paraId="51296B41" w14:textId="061E354E" w:rsidR="00746C40" w:rsidRPr="00746C40" w:rsidDel="00060A86" w:rsidRDefault="00746C40" w:rsidP="00746C40">
      <w:pPr>
        <w:rPr>
          <w:del w:id="1438" w:author="Gordon McNab (BRT-UK)" w:date="2022-07-21T13:00:00Z"/>
          <w:moveTo w:id="1439" w:author="Gordon McNab (BRT-UK)" w:date="2022-07-21T12:57:00Z"/>
        </w:rPr>
        <w:pPrChange w:id="1440" w:author="Gordon McNab (BRT-UK)" w:date="2022-07-21T12:58:00Z">
          <w:pPr>
            <w:pStyle w:val="Caption"/>
            <w:ind w:left="720"/>
          </w:pPr>
        </w:pPrChange>
      </w:pPr>
    </w:p>
    <w:p w14:paraId="33F5FB03" w14:textId="20150970" w:rsidR="00746C40" w:rsidDel="00060A86" w:rsidRDefault="00746C40" w:rsidP="00060A86">
      <w:pPr>
        <w:pStyle w:val="Caption"/>
        <w:rPr>
          <w:del w:id="1441" w:author="Gordon McNab (BRT-UK)" w:date="2022-07-21T13:00:00Z"/>
          <w:moveTo w:id="1442" w:author="Gordon McNab (BRT-UK)" w:date="2022-07-21T12:57:00Z"/>
        </w:rPr>
        <w:pPrChange w:id="1443" w:author="Gordon McNab (BRT-UK)" w:date="2022-07-21T13:00:00Z">
          <w:pPr>
            <w:pStyle w:val="Caption"/>
            <w:jc w:val="center"/>
          </w:pPr>
        </w:pPrChange>
      </w:pPr>
      <w:moveTo w:id="1444" w:author="Gordon McNab (BRT-UK)" w:date="2022-07-21T12:57:00Z">
        <w:del w:id="1445" w:author="Gordon McNab (BRT-UK)" w:date="2022-07-21T12:59:00Z">
          <w:r w:rsidDel="00060A86">
            <w:rPr>
              <w:noProof/>
            </w:rPr>
            <w:drawing>
              <wp:inline distT="0" distB="0" distL="0" distR="0" wp14:anchorId="2D208ADB" wp14:editId="7548A44C">
                <wp:extent cx="4853354" cy="2199226"/>
                <wp:effectExtent l="19050" t="19050" r="23495" b="10795"/>
                <wp:docPr id="2" name="Picture 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pic:nvPicPr>
                      <pic:blipFill>
                        <a:blip r:embed="rId54"/>
                        <a:stretch>
                          <a:fillRect/>
                        </a:stretch>
                      </pic:blipFill>
                      <pic:spPr>
                        <a:xfrm>
                          <a:off x="0" y="0"/>
                          <a:ext cx="4860847" cy="2202621"/>
                        </a:xfrm>
                        <a:prstGeom prst="rect">
                          <a:avLst/>
                        </a:prstGeom>
                        <a:ln>
                          <a:solidFill>
                            <a:sysClr val="windowText" lastClr="000000"/>
                          </a:solidFill>
                        </a:ln>
                      </pic:spPr>
                    </pic:pic>
                  </a:graphicData>
                </a:graphic>
              </wp:inline>
            </w:drawing>
          </w:r>
        </w:del>
        <w:del w:id="1446" w:author="Gordon McNab (BRT-UK)" w:date="2022-07-21T13:00:00Z">
          <w:r w:rsidRPr="00B23096" w:rsidDel="00060A86">
            <w:delText xml:space="preserve"> </w:delText>
          </w:r>
        </w:del>
      </w:moveTo>
    </w:p>
    <w:p w14:paraId="7EAB6D8A" w14:textId="77777777" w:rsidR="00746C40" w:rsidDel="00060A86" w:rsidRDefault="00746C40" w:rsidP="00060A86">
      <w:pPr>
        <w:pStyle w:val="Caption"/>
        <w:rPr>
          <w:del w:id="1447" w:author="Gordon McNab (BRT-UK)" w:date="2022-07-21T13:00:00Z"/>
          <w:moveTo w:id="1448" w:author="Gordon McNab (BRT-UK)" w:date="2022-07-21T12:57:00Z"/>
        </w:rPr>
        <w:pPrChange w:id="1449" w:author="Gordon McNab (BRT-UK)" w:date="2022-07-21T13:00:00Z">
          <w:pPr>
            <w:pStyle w:val="Caption"/>
            <w:jc w:val="center"/>
          </w:pPr>
        </w:pPrChange>
      </w:pPr>
      <w:moveTo w:id="1450" w:author="Gordon McNab (BRT-UK)" w:date="2022-07-21T12:57:00Z">
        <w:r>
          <w:t xml:space="preserve">Figure </w:t>
        </w:r>
        <w:r>
          <w:fldChar w:fldCharType="begin"/>
        </w:r>
        <w:r>
          <w:instrText xml:space="preserve"> SEQ Figure \* ARABIC </w:instrText>
        </w:r>
        <w:r>
          <w:fldChar w:fldCharType="separate"/>
        </w:r>
        <w:r>
          <w:rPr>
            <w:noProof/>
          </w:rPr>
          <w:t>30</w:t>
        </w:r>
        <w:r>
          <w:rPr>
            <w:noProof/>
          </w:rPr>
          <w:fldChar w:fldCharType="end"/>
        </w:r>
        <w:r>
          <w:t xml:space="preserve"> Disable QUAD-SPI mode for ME817EV platform</w:t>
        </w:r>
      </w:moveTo>
    </w:p>
    <w:p w14:paraId="119643F7" w14:textId="77777777" w:rsidR="00746C40" w:rsidRPr="00381132" w:rsidRDefault="00746C40" w:rsidP="00060A86">
      <w:pPr>
        <w:pStyle w:val="Caption"/>
        <w:jc w:val="center"/>
        <w:rPr>
          <w:moveTo w:id="1451" w:author="Gordon McNab (BRT-UK)" w:date="2022-07-21T12:57:00Z"/>
        </w:rPr>
        <w:pPrChange w:id="1452" w:author="Gordon McNab (BRT-UK)" w:date="2022-07-21T13:00:00Z">
          <w:pPr/>
        </w:pPrChange>
      </w:pPr>
    </w:p>
    <w:p w14:paraId="4CBA25E2" w14:textId="1964A29E" w:rsidR="00746C40" w:rsidDel="00096342" w:rsidRDefault="00746C40" w:rsidP="00096342">
      <w:pPr>
        <w:rPr>
          <w:del w:id="1453" w:author="Gordon McNab (BRT-UK)" w:date="2022-07-21T17:13:00Z"/>
          <w:moveTo w:id="1454" w:author="Gordon McNab (BRT-UK)" w:date="2022-07-21T12:57:00Z"/>
        </w:rPr>
        <w:pPrChange w:id="1455" w:author="Gordon McNab (BRT-UK)" w:date="2022-07-21T17:13:00Z">
          <w:pPr>
            <w:pStyle w:val="ListParagraph"/>
            <w:numPr>
              <w:numId w:val="50"/>
            </w:numPr>
            <w:ind w:hanging="360"/>
          </w:pPr>
        </w:pPrChange>
      </w:pPr>
      <w:moveTo w:id="1456" w:author="Gordon McNab (BRT-UK)" w:date="2022-07-21T12:57:00Z">
        <w:r>
          <w:t xml:space="preserve">Add new EVE_HOST </w:t>
        </w:r>
      </w:moveTo>
      <w:ins w:id="1457" w:author="Gordon McNab (BRT-UK)" w:date="2022-07-21T17:13:00Z">
        <w:r w:rsidR="00096342">
          <w:t xml:space="preserve">type </w:t>
        </w:r>
      </w:ins>
      <w:moveTo w:id="1458" w:author="Gordon McNab (BRT-UK)" w:date="2022-07-21T12:57:00Z">
        <w:r>
          <w:t xml:space="preserve">to </w:t>
        </w:r>
        <w:proofErr w:type="spellStart"/>
        <w:r>
          <w:t>EVE_Config.h</w:t>
        </w:r>
      </w:moveTo>
      <w:proofErr w:type="spellEnd"/>
      <w:ins w:id="1459" w:author="Gordon McNab (BRT-UK)" w:date="2022-07-21T17:13:00Z">
        <w:r w:rsidR="00096342">
          <w:t xml:space="preserve">. The </w:t>
        </w:r>
      </w:ins>
    </w:p>
    <w:p w14:paraId="1C4C3010" w14:textId="62E137DE" w:rsidR="00746C40" w:rsidRDefault="00746C40" w:rsidP="00096342">
      <w:pPr>
        <w:rPr>
          <w:ins w:id="1460" w:author="Gordon McNab (BRT-UK)" w:date="2022-07-21T13:00:00Z"/>
        </w:rPr>
        <w:pPrChange w:id="1461" w:author="Gordon McNab (BRT-UK)" w:date="2022-07-21T17:13:00Z">
          <w:pPr>
            <w:pStyle w:val="ListParagraph"/>
          </w:pPr>
        </w:pPrChange>
      </w:pPr>
      <w:moveTo w:id="1462" w:author="Gordon McNab (BRT-UK)" w:date="2022-07-21T12:57:00Z">
        <w:del w:id="1463" w:author="Gordon McNab (BRT-UK)" w:date="2022-07-21T17:13:00Z">
          <w:r w:rsidDel="00096342">
            <w:delText xml:space="preserve">Add </w:delText>
          </w:r>
        </w:del>
        <w:r>
          <w:t>new host name “EVE_HOST_STM32L476GDISCOVERY”</w:t>
        </w:r>
      </w:moveTo>
      <w:ins w:id="1464" w:author="Gordon McNab (BRT-UK)" w:date="2022-07-21T17:13:00Z">
        <w:r w:rsidR="00096342">
          <w:t xml:space="preserve"> is used to select the STM32L4</w:t>
        </w:r>
      </w:ins>
      <w:ins w:id="1465" w:author="Gordon McNab (BRT-UK)" w:date="2022-07-21T17:14:00Z">
        <w:r w:rsidR="00096342">
          <w:t>76DISCOVERY board.</w:t>
        </w:r>
      </w:ins>
    </w:p>
    <w:p w14:paraId="4E080794" w14:textId="77777777" w:rsidR="00060A86" w:rsidRDefault="00060A86" w:rsidP="00060A86">
      <w:pPr>
        <w:pBdr>
          <w:top w:val="single" w:sz="4" w:space="1" w:color="auto"/>
          <w:left w:val="single" w:sz="4" w:space="4" w:color="auto"/>
          <w:right w:val="single" w:sz="4" w:space="4" w:color="auto"/>
        </w:pBdr>
        <w:rPr>
          <w:ins w:id="1466" w:author="Gordon McNab (BRT-UK)" w:date="2022-07-21T13:00:00Z"/>
        </w:rPr>
      </w:pPr>
      <w:proofErr w:type="spellStart"/>
      <w:ins w:id="1467" w:author="Gordon McNab (BRT-UK)" w:date="2022-07-21T13:00:00Z">
        <w:r>
          <w:t>EvChargePoint_Exported</w:t>
        </w:r>
        <w:proofErr w:type="spellEnd"/>
        <w:r>
          <w:t>\</w:t>
        </w:r>
        <w:proofErr w:type="spellStart"/>
        <w:r>
          <w:t>FT_Eve_Hal</w:t>
        </w:r>
        <w:proofErr w:type="spellEnd"/>
        <w:r>
          <w:t>\</w:t>
        </w:r>
        <w:proofErr w:type="spellStart"/>
        <w:r>
          <w:t>EVE_Config.h</w:t>
        </w:r>
        <w:proofErr w:type="spellEnd"/>
      </w:ins>
    </w:p>
    <w:p w14:paraId="6C2A4E82" w14:textId="4C9B7C24" w:rsidR="00DE6408" w:rsidRDefault="00DE6408" w:rsidP="00DE6408">
      <w:pPr>
        <w:pStyle w:val="codestyle"/>
        <w:rPr>
          <w:ins w:id="1468" w:author="Gordon McNab (BRT-UK)" w:date="2022-07-27T14:01:00Z"/>
        </w:rPr>
      </w:pPr>
      <w:ins w:id="1469" w:author="Gordon McNab (BRT-UK)" w:date="2022-07-27T14:01:00Z">
        <w:r>
          <w:t xml:space="preserve">1313: </w:t>
        </w:r>
        <w:r>
          <w:t>#if defined(FT900_PLATFORM) || defined(FT93X_PLATFORM)</w:t>
        </w:r>
      </w:ins>
    </w:p>
    <w:p w14:paraId="2E12CE49" w14:textId="5B5ECA67" w:rsidR="00DE6408" w:rsidRDefault="00DE6408" w:rsidP="00DE6408">
      <w:pPr>
        <w:pStyle w:val="codestyle"/>
        <w:rPr>
          <w:ins w:id="1470" w:author="Gordon McNab (BRT-UK)" w:date="2022-07-27T14:01:00Z"/>
        </w:rPr>
      </w:pPr>
      <w:ins w:id="1471" w:author="Gordon McNab (BRT-UK)" w:date="2022-07-27T14:02:00Z">
        <w:r>
          <w:t>131</w:t>
        </w:r>
        <w:r>
          <w:t>4</w:t>
        </w:r>
        <w:r>
          <w:t xml:space="preserve">: </w:t>
        </w:r>
      </w:ins>
      <w:ins w:id="1472" w:author="Gordon McNab (BRT-UK)" w:date="2022-07-27T14:01:00Z">
        <w:r>
          <w:t>#define FT9XX_PLATFORM</w:t>
        </w:r>
      </w:ins>
    </w:p>
    <w:p w14:paraId="22808024" w14:textId="3467C55B" w:rsidR="00DE6408" w:rsidRDefault="00DE6408" w:rsidP="00DE6408">
      <w:pPr>
        <w:pStyle w:val="codestyle"/>
        <w:rPr>
          <w:ins w:id="1473" w:author="Gordon McNab (BRT-UK)" w:date="2022-07-27T14:01:00Z"/>
        </w:rPr>
      </w:pPr>
      <w:ins w:id="1474" w:author="Gordon McNab (BRT-UK)" w:date="2022-07-27T14:02:00Z">
        <w:r>
          <w:t>131</w:t>
        </w:r>
        <w:r>
          <w:t>5</w:t>
        </w:r>
        <w:r>
          <w:t xml:space="preserve">: </w:t>
        </w:r>
      </w:ins>
      <w:ins w:id="1475" w:author="Gordon McNab (BRT-UK)" w:date="2022-07-27T14:01:00Z">
        <w:r>
          <w:t>#define EMBEDDED_PLATFORM</w:t>
        </w:r>
      </w:ins>
    </w:p>
    <w:p w14:paraId="36C0B2B4" w14:textId="2BAFB658" w:rsidR="00DE6408" w:rsidRDefault="00DE6408" w:rsidP="00DE6408">
      <w:pPr>
        <w:pStyle w:val="codestyle"/>
        <w:rPr>
          <w:ins w:id="1476" w:author="Gordon McNab (BRT-UK)" w:date="2022-07-27T14:01:00Z"/>
        </w:rPr>
      </w:pPr>
      <w:ins w:id="1477" w:author="Gordon McNab (BRT-UK)" w:date="2022-07-27T14:02:00Z">
        <w:r>
          <w:t>131</w:t>
        </w:r>
        <w:r>
          <w:t>6</w:t>
        </w:r>
        <w:r>
          <w:t xml:space="preserve">: </w:t>
        </w:r>
      </w:ins>
      <w:ins w:id="1478" w:author="Gordon McNab (BRT-UK)" w:date="2022-07-27T14:01:00Z">
        <w:r>
          <w:t>#define EVE_HOST EVE_HOST_EMBEDDED</w:t>
        </w:r>
      </w:ins>
    </w:p>
    <w:p w14:paraId="19948420" w14:textId="7A9E2E99" w:rsidR="00DE6408" w:rsidRDefault="00DE6408" w:rsidP="00DE6408">
      <w:pPr>
        <w:pStyle w:val="codestyle"/>
        <w:rPr>
          <w:ins w:id="1479" w:author="Gordon McNab (BRT-UK)" w:date="2022-07-27T14:01:00Z"/>
        </w:rPr>
      </w:pPr>
      <w:ins w:id="1480" w:author="Gordon McNab (BRT-UK)" w:date="2022-07-27T14:02:00Z">
        <w:r>
          <w:t>131</w:t>
        </w:r>
        <w:r>
          <w:t>7</w:t>
        </w:r>
        <w:r>
          <w:t xml:space="preserve">: </w:t>
        </w:r>
      </w:ins>
      <w:ins w:id="1481" w:author="Gordon McNab (BRT-UK)" w:date="2022-07-27T14:01:00Z">
        <w:r>
          <w:t>#endif</w:t>
        </w:r>
      </w:ins>
    </w:p>
    <w:p w14:paraId="719D8634" w14:textId="784C9C80" w:rsidR="00DE6408" w:rsidRDefault="00DE6408" w:rsidP="00DE6408">
      <w:pPr>
        <w:pStyle w:val="codestyle"/>
        <w:rPr>
          <w:ins w:id="1482" w:author="Gordon McNab (BRT-UK)" w:date="2022-07-27T14:01:00Z"/>
        </w:rPr>
      </w:pPr>
      <w:ins w:id="1483" w:author="Gordon McNab (BRT-UK)" w:date="2022-07-27T14:02:00Z">
        <w:r>
          <w:t>131</w:t>
        </w:r>
        <w:r>
          <w:t>8</w:t>
        </w:r>
        <w:r>
          <w:t>:</w:t>
        </w:r>
      </w:ins>
    </w:p>
    <w:p w14:paraId="4139A2AE" w14:textId="0D188B2C" w:rsidR="00DE6408" w:rsidRPr="00FB3176" w:rsidRDefault="00DE6408" w:rsidP="00DE6408">
      <w:pPr>
        <w:pStyle w:val="codestyle"/>
        <w:rPr>
          <w:ins w:id="1484" w:author="Gordon McNab (BRT-UK)" w:date="2022-07-27T14:02:00Z"/>
          <w:highlight w:val="red"/>
        </w:rPr>
      </w:pPr>
      <w:ins w:id="1485" w:author="Gordon McNab (BRT-UK)" w:date="2022-07-27T14:02:00Z">
        <w:r>
          <w:t>1319:</w:t>
        </w:r>
        <w:r>
          <w:t xml:space="preserve"> </w:t>
        </w:r>
        <w:r w:rsidRPr="00FB3176">
          <w:rPr>
            <w:highlight w:val="red"/>
          </w:rPr>
          <w:t>#if defined(STM32L476GDISCOVERY_PLATFORM)</w:t>
        </w:r>
      </w:ins>
    </w:p>
    <w:p w14:paraId="5B22D489" w14:textId="5B69FF66" w:rsidR="00DE6408" w:rsidRPr="00FB3176" w:rsidRDefault="00DE6408" w:rsidP="00DE6408">
      <w:pPr>
        <w:pStyle w:val="codestyle"/>
        <w:rPr>
          <w:ins w:id="1486" w:author="Gordon McNab (BRT-UK)" w:date="2022-07-27T14:02:00Z"/>
          <w:highlight w:val="red"/>
        </w:rPr>
      </w:pPr>
      <w:ins w:id="1487" w:author="Gordon McNab (BRT-UK)" w:date="2022-07-27T14:02:00Z">
        <w:r>
          <w:t>1320</w:t>
        </w:r>
        <w:r>
          <w:t xml:space="preserve">: </w:t>
        </w:r>
        <w:r w:rsidRPr="00FB3176">
          <w:rPr>
            <w:highlight w:val="red"/>
          </w:rPr>
          <w:t>#define EVE_HOST EVE_HOST_STM32L476GDISCOVERY</w:t>
        </w:r>
      </w:ins>
    </w:p>
    <w:p w14:paraId="7582606E" w14:textId="31615925" w:rsidR="00DE6408" w:rsidRDefault="00DE6408" w:rsidP="00DE6408">
      <w:pPr>
        <w:pStyle w:val="codestyle"/>
        <w:rPr>
          <w:ins w:id="1488" w:author="Gordon McNab (BRT-UK)" w:date="2022-07-27T14:04:00Z"/>
        </w:rPr>
      </w:pPr>
      <w:ins w:id="1489" w:author="Gordon McNab (BRT-UK)" w:date="2022-07-27T14:04:00Z">
        <w:r>
          <w:t>13</w:t>
        </w:r>
        <w:r>
          <w:t>21</w:t>
        </w:r>
        <w:r>
          <w:t xml:space="preserve">: </w:t>
        </w:r>
        <w:r w:rsidRPr="00DE6408">
          <w:rPr>
            <w:highlight w:val="red"/>
            <w:rPrChange w:id="1490" w:author="Gordon McNab (BRT-UK)" w:date="2022-07-27T14:05:00Z">
              <w:rPr/>
            </w:rPrChange>
          </w:rPr>
          <w:t>#define EMBEDDED_PLATFORM</w:t>
        </w:r>
      </w:ins>
    </w:p>
    <w:p w14:paraId="25BA5E30" w14:textId="3B47CDA8" w:rsidR="00DE6408" w:rsidRDefault="00DE6408" w:rsidP="00DE6408">
      <w:pPr>
        <w:pStyle w:val="codestyle"/>
        <w:rPr>
          <w:ins w:id="1491" w:author="Gordon McNab (BRT-UK)" w:date="2022-07-27T14:04:00Z"/>
        </w:rPr>
      </w:pPr>
      <w:ins w:id="1492" w:author="Gordon McNab (BRT-UK)" w:date="2022-07-27T14:04:00Z">
        <w:r>
          <w:t>13</w:t>
        </w:r>
        <w:r>
          <w:t>22</w:t>
        </w:r>
        <w:r>
          <w:t xml:space="preserve">: </w:t>
        </w:r>
        <w:r w:rsidRPr="00DE6408">
          <w:rPr>
            <w:highlight w:val="red"/>
            <w:rPrChange w:id="1493" w:author="Gordon McNab (BRT-UK)" w:date="2022-07-27T14:05:00Z">
              <w:rPr/>
            </w:rPrChange>
          </w:rPr>
          <w:t>#define EVE_HOST EVE_HOST_EMBEDDED</w:t>
        </w:r>
      </w:ins>
    </w:p>
    <w:p w14:paraId="6240781D" w14:textId="34A8FD6C" w:rsidR="00DE6408" w:rsidRDefault="00DE6408" w:rsidP="00DE6408">
      <w:pPr>
        <w:pStyle w:val="codestyle"/>
        <w:rPr>
          <w:ins w:id="1494" w:author="Gordon McNab (BRT-UK)" w:date="2022-07-27T14:02:00Z"/>
        </w:rPr>
      </w:pPr>
      <w:ins w:id="1495" w:author="Gordon McNab (BRT-UK)" w:date="2022-07-27T14:04:00Z">
        <w:r>
          <w:t>1323</w:t>
        </w:r>
      </w:ins>
      <w:ins w:id="1496" w:author="Gordon McNab (BRT-UK)" w:date="2022-07-27T14:02:00Z">
        <w:r>
          <w:t xml:space="preserve">: </w:t>
        </w:r>
        <w:r w:rsidRPr="00FB3176">
          <w:rPr>
            <w:highlight w:val="red"/>
          </w:rPr>
          <w:t>#endif</w:t>
        </w:r>
      </w:ins>
    </w:p>
    <w:p w14:paraId="050A931C" w14:textId="3609B8E9" w:rsidR="00DE6408" w:rsidRDefault="00DE6408" w:rsidP="00DE6408">
      <w:pPr>
        <w:pStyle w:val="codestyle"/>
        <w:rPr>
          <w:ins w:id="1497" w:author="Gordon McNab (BRT-UK)" w:date="2022-07-27T14:02:00Z"/>
        </w:rPr>
      </w:pPr>
      <w:ins w:id="1498" w:author="Gordon McNab (BRT-UK)" w:date="2022-07-27T14:02:00Z">
        <w:r>
          <w:t>132</w:t>
        </w:r>
      </w:ins>
      <w:ins w:id="1499" w:author="Gordon McNab (BRT-UK)" w:date="2022-07-27T14:04:00Z">
        <w:r>
          <w:t>4</w:t>
        </w:r>
      </w:ins>
      <w:ins w:id="1500" w:author="Gordon McNab (BRT-UK)" w:date="2022-07-27T14:02:00Z">
        <w:r>
          <w:t xml:space="preserve">: </w:t>
        </w:r>
      </w:ins>
    </w:p>
    <w:p w14:paraId="43327D24" w14:textId="5A82E029" w:rsidR="00DE6408" w:rsidRDefault="00DE6408" w:rsidP="00DE6408">
      <w:pPr>
        <w:pStyle w:val="codestyle"/>
        <w:rPr>
          <w:ins w:id="1501" w:author="Gordon McNab (BRT-UK)" w:date="2022-07-27T14:01:00Z"/>
        </w:rPr>
      </w:pPr>
      <w:ins w:id="1502" w:author="Gordon McNab (BRT-UK)" w:date="2022-07-27T14:02:00Z">
        <w:r>
          <w:t>13</w:t>
        </w:r>
      </w:ins>
      <w:ins w:id="1503" w:author="Gordon McNab (BRT-UK)" w:date="2022-07-27T14:04:00Z">
        <w:r>
          <w:t>25</w:t>
        </w:r>
      </w:ins>
      <w:ins w:id="1504" w:author="Gordon McNab (BRT-UK)" w:date="2022-07-27T14:02:00Z">
        <w:r>
          <w:t xml:space="preserve">: </w:t>
        </w:r>
      </w:ins>
      <w:ins w:id="1505" w:author="Gordon McNab (BRT-UK)" w:date="2022-07-27T14:01:00Z">
        <w:r>
          <w:t>#if defined(RP2040_PLATFORM)</w:t>
        </w:r>
      </w:ins>
    </w:p>
    <w:p w14:paraId="02F7987C" w14:textId="15A04EDC" w:rsidR="00DE6408" w:rsidRDefault="00DE6408" w:rsidP="00DE6408">
      <w:pPr>
        <w:pStyle w:val="codestyle"/>
        <w:rPr>
          <w:ins w:id="1506" w:author="Gordon McNab (BRT-UK)" w:date="2022-07-27T14:01:00Z"/>
        </w:rPr>
      </w:pPr>
      <w:ins w:id="1507" w:author="Gordon McNab (BRT-UK)" w:date="2022-07-27T14:02:00Z">
        <w:r>
          <w:t>13</w:t>
        </w:r>
      </w:ins>
      <w:ins w:id="1508" w:author="Gordon McNab (BRT-UK)" w:date="2022-07-27T14:04:00Z">
        <w:r>
          <w:t>26</w:t>
        </w:r>
      </w:ins>
      <w:ins w:id="1509" w:author="Gordon McNab (BRT-UK)" w:date="2022-07-27T14:02:00Z">
        <w:r>
          <w:t xml:space="preserve">: </w:t>
        </w:r>
      </w:ins>
      <w:ins w:id="1510" w:author="Gordon McNab (BRT-UK)" w:date="2022-07-27T14:01:00Z">
        <w:r>
          <w:t>#define EMBEDDED_PLATFORM</w:t>
        </w:r>
      </w:ins>
    </w:p>
    <w:p w14:paraId="6FA18EAE" w14:textId="24682C2C" w:rsidR="00DE6408" w:rsidRDefault="00DE6408" w:rsidP="00DE6408">
      <w:pPr>
        <w:pStyle w:val="codestyle"/>
        <w:rPr>
          <w:ins w:id="1511" w:author="Gordon McNab (BRT-UK)" w:date="2022-07-27T14:01:00Z"/>
        </w:rPr>
      </w:pPr>
      <w:ins w:id="1512" w:author="Gordon McNab (BRT-UK)" w:date="2022-07-27T14:02:00Z">
        <w:r>
          <w:t>13</w:t>
        </w:r>
      </w:ins>
      <w:ins w:id="1513" w:author="Gordon McNab (BRT-UK)" w:date="2022-07-27T14:04:00Z">
        <w:r>
          <w:t>27</w:t>
        </w:r>
      </w:ins>
      <w:ins w:id="1514" w:author="Gordon McNab (BRT-UK)" w:date="2022-07-27T14:02:00Z">
        <w:r>
          <w:t xml:space="preserve">: </w:t>
        </w:r>
      </w:ins>
      <w:ins w:id="1515" w:author="Gordon McNab (BRT-UK)" w:date="2022-07-27T14:01:00Z">
        <w:r>
          <w:t>#define EVE_HOST EVE_HOST_EMBEDDED</w:t>
        </w:r>
      </w:ins>
    </w:p>
    <w:p w14:paraId="115A7E66" w14:textId="7C736727" w:rsidR="00DE6408" w:rsidRDefault="00DE6408" w:rsidP="00DE6408">
      <w:pPr>
        <w:pStyle w:val="codestyle"/>
        <w:rPr>
          <w:ins w:id="1516" w:author="Gordon McNab (BRT-UK)" w:date="2022-07-27T14:01:00Z"/>
        </w:rPr>
      </w:pPr>
      <w:ins w:id="1517" w:author="Gordon McNab (BRT-UK)" w:date="2022-07-27T14:02:00Z">
        <w:r>
          <w:t>13</w:t>
        </w:r>
      </w:ins>
      <w:ins w:id="1518" w:author="Gordon McNab (BRT-UK)" w:date="2022-07-27T14:05:00Z">
        <w:r>
          <w:t>28</w:t>
        </w:r>
      </w:ins>
      <w:ins w:id="1519" w:author="Gordon McNab (BRT-UK)" w:date="2022-07-27T14:02:00Z">
        <w:r>
          <w:t xml:space="preserve">: </w:t>
        </w:r>
      </w:ins>
      <w:ins w:id="1520" w:author="Gordon McNab (BRT-UK)" w:date="2022-07-27T14:01:00Z">
        <w:r>
          <w:t>#endif</w:t>
        </w:r>
      </w:ins>
    </w:p>
    <w:p w14:paraId="3546DD6A" w14:textId="0E0065A1" w:rsidR="00060A86" w:rsidRDefault="00DE6408" w:rsidP="00DE6408">
      <w:pPr>
        <w:pStyle w:val="codestyle"/>
        <w:rPr>
          <w:ins w:id="1521" w:author="Gordon McNab (BRT-UK)" w:date="2022-07-21T13:02:00Z"/>
        </w:rPr>
      </w:pPr>
      <w:ins w:id="1522" w:author="Gordon McNab (BRT-UK)" w:date="2022-07-27T14:05:00Z">
        <w:r>
          <w:t>1329</w:t>
        </w:r>
      </w:ins>
      <w:ins w:id="1523" w:author="Gordon McNab (BRT-UK)" w:date="2022-07-21T13:02:00Z">
        <w:r w:rsidR="00060A86">
          <w:t>:</w:t>
        </w:r>
      </w:ins>
    </w:p>
    <w:p w14:paraId="7AA8F2C3" w14:textId="5C6581A5" w:rsidR="00060A86" w:rsidRDefault="00DE6408" w:rsidP="00DE6408">
      <w:pPr>
        <w:pStyle w:val="codestyle"/>
        <w:rPr>
          <w:ins w:id="1524" w:author="Gordon McNab (BRT-UK)" w:date="2022-07-21T13:02:00Z"/>
        </w:rPr>
      </w:pPr>
      <w:ins w:id="1525" w:author="Gordon McNab (BRT-UK)" w:date="2022-07-27T14:05:00Z">
        <w:r>
          <w:t>1330</w:t>
        </w:r>
      </w:ins>
      <w:ins w:id="1526" w:author="Gordon McNab (BRT-UK)" w:date="2022-07-21T13:02:00Z">
        <w:r w:rsidR="00060A86">
          <w:t>: #define EVE_CONFIG__STR(x) #x</w:t>
        </w:r>
      </w:ins>
    </w:p>
    <w:p w14:paraId="2186B125" w14:textId="1C819952" w:rsidR="00060A86" w:rsidRDefault="00DE6408" w:rsidP="00DE6408">
      <w:pPr>
        <w:pStyle w:val="codestyle"/>
        <w:rPr>
          <w:ins w:id="1527" w:author="Gordon McNab (BRT-UK)" w:date="2022-07-21T13:00:00Z"/>
        </w:rPr>
      </w:pPr>
      <w:ins w:id="1528" w:author="Gordon McNab (BRT-UK)" w:date="2022-07-27T14:05:00Z">
        <w:r>
          <w:t>1331</w:t>
        </w:r>
      </w:ins>
      <w:ins w:id="1529" w:author="Gordon McNab (BRT-UK)" w:date="2022-07-21T13:02:00Z">
        <w:r w:rsidR="00060A86">
          <w:t>: #define EVE_CONFIG_STR(x) EVE_CONFIG__STR(x)</w:t>
        </w:r>
      </w:ins>
    </w:p>
    <w:p w14:paraId="3029125E" w14:textId="2E8A61E3" w:rsidR="00060A86" w:rsidDel="00A6719F" w:rsidRDefault="00060A86" w:rsidP="00746C40">
      <w:pPr>
        <w:pStyle w:val="ListParagraph"/>
        <w:rPr>
          <w:del w:id="1530" w:author="Gordon McNab (BRT-UK)" w:date="2022-07-21T13:05:00Z"/>
          <w:moveTo w:id="1531" w:author="Gordon McNab (BRT-UK)" w:date="2022-07-21T12:57:00Z"/>
        </w:rPr>
      </w:pPr>
    </w:p>
    <w:p w14:paraId="31DC8AF0" w14:textId="2F32608E" w:rsidR="00746C40" w:rsidDel="00A6719F" w:rsidRDefault="00746C40" w:rsidP="00746C40">
      <w:pPr>
        <w:pStyle w:val="ListParagraph"/>
        <w:rPr>
          <w:del w:id="1532" w:author="Gordon McNab (BRT-UK)" w:date="2022-07-21T13:05:00Z"/>
          <w:moveTo w:id="1533" w:author="Gordon McNab (BRT-UK)" w:date="2022-07-21T12:57:00Z"/>
        </w:rPr>
      </w:pPr>
    </w:p>
    <w:p w14:paraId="74CAEAB5" w14:textId="3AAEF6DC" w:rsidR="00746C40" w:rsidDel="00A6719F" w:rsidRDefault="00746C40" w:rsidP="00A6719F">
      <w:pPr>
        <w:rPr>
          <w:del w:id="1534" w:author="Gordon McNab (BRT-UK)" w:date="2022-07-21T13:05:00Z"/>
          <w:moveTo w:id="1535" w:author="Gordon McNab (BRT-UK)" w:date="2022-07-21T12:57:00Z"/>
        </w:rPr>
        <w:pPrChange w:id="1536" w:author="Gordon McNab (BRT-UK)" w:date="2022-07-21T13:05:00Z">
          <w:pPr>
            <w:jc w:val="center"/>
          </w:pPr>
        </w:pPrChange>
      </w:pPr>
      <w:moveTo w:id="1537" w:author="Gordon McNab (BRT-UK)" w:date="2022-07-21T12:57:00Z">
        <w:del w:id="1538" w:author="Gordon McNab (BRT-UK)" w:date="2022-07-21T13:05:00Z">
          <w:r w:rsidDel="00A6719F">
            <w:rPr>
              <w:noProof/>
            </w:rPr>
            <w:drawing>
              <wp:inline distT="0" distB="0" distL="0" distR="0" wp14:anchorId="2CB75166" wp14:editId="2EDACEA8">
                <wp:extent cx="4871002" cy="1178625"/>
                <wp:effectExtent l="19050" t="19050" r="25400" b="2159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5"/>
                        <a:stretch>
                          <a:fillRect/>
                        </a:stretch>
                      </pic:blipFill>
                      <pic:spPr>
                        <a:xfrm>
                          <a:off x="0" y="0"/>
                          <a:ext cx="5068055" cy="1226306"/>
                        </a:xfrm>
                        <a:prstGeom prst="rect">
                          <a:avLst/>
                        </a:prstGeom>
                        <a:ln>
                          <a:solidFill>
                            <a:schemeClr val="tx1"/>
                          </a:solidFill>
                        </a:ln>
                      </pic:spPr>
                    </pic:pic>
                  </a:graphicData>
                </a:graphic>
              </wp:inline>
            </w:drawing>
          </w:r>
        </w:del>
      </w:moveTo>
    </w:p>
    <w:p w14:paraId="279B1392" w14:textId="77777777" w:rsidR="00746C40" w:rsidRDefault="00746C40" w:rsidP="00746C40">
      <w:pPr>
        <w:pStyle w:val="Caption"/>
        <w:jc w:val="center"/>
        <w:rPr>
          <w:moveTo w:id="1539" w:author="Gordon McNab (BRT-UK)" w:date="2022-07-21T12:57:00Z"/>
        </w:rPr>
      </w:pPr>
      <w:moveTo w:id="1540" w:author="Gordon McNab (BRT-UK)" w:date="2022-07-21T12:57:00Z">
        <w:r>
          <w:t xml:space="preserve">Figure </w:t>
        </w:r>
        <w:r>
          <w:fldChar w:fldCharType="begin"/>
        </w:r>
        <w:r>
          <w:instrText xml:space="preserve"> SEQ Figure \* ARABIC </w:instrText>
        </w:r>
        <w:r>
          <w:fldChar w:fldCharType="separate"/>
        </w:r>
        <w:r>
          <w:rPr>
            <w:noProof/>
          </w:rPr>
          <w:t>31</w:t>
        </w:r>
        <w:r>
          <w:rPr>
            <w:noProof/>
          </w:rPr>
          <w:fldChar w:fldCharType="end"/>
        </w:r>
        <w:r>
          <w:t xml:space="preserve"> Add new EVE_HOST</w:t>
        </w:r>
      </w:moveTo>
    </w:p>
    <w:p w14:paraId="034A9E96" w14:textId="77777777" w:rsidR="00746C40" w:rsidDel="00096342" w:rsidRDefault="00746C40" w:rsidP="00746C40">
      <w:pPr>
        <w:pStyle w:val="ListParagraph"/>
        <w:rPr>
          <w:del w:id="1541" w:author="Gordon McNab (BRT-UK)" w:date="2022-07-21T17:14:00Z"/>
          <w:moveTo w:id="1542" w:author="Gordon McNab (BRT-UK)" w:date="2022-07-21T12:57:00Z"/>
        </w:rPr>
      </w:pPr>
    </w:p>
    <w:p w14:paraId="60B28C19" w14:textId="55E709C6" w:rsidR="00746C40" w:rsidRDefault="00746C40" w:rsidP="00096342">
      <w:pPr>
        <w:rPr>
          <w:ins w:id="1543" w:author="Gordon McNab (BRT-UK)" w:date="2022-07-21T13:06:00Z"/>
        </w:rPr>
        <w:pPrChange w:id="1544" w:author="Gordon McNab (BRT-UK)" w:date="2022-07-21T17:14:00Z">
          <w:pPr>
            <w:pStyle w:val="ListParagraph"/>
          </w:pPr>
        </w:pPrChange>
      </w:pPr>
      <w:moveTo w:id="1545" w:author="Gordon McNab (BRT-UK)" w:date="2022-07-21T12:57:00Z">
        <w:r>
          <w:t>Add the host name into struct EVE_HOST_T</w:t>
        </w:r>
      </w:moveTo>
      <w:ins w:id="1546" w:author="Gordon McNab (BRT-UK)" w:date="2022-07-21T13:07:00Z">
        <w:r w:rsidR="00A6719F">
          <w:t>.</w:t>
        </w:r>
      </w:ins>
    </w:p>
    <w:p w14:paraId="7E0C355A" w14:textId="61D69A08" w:rsidR="00A6719F" w:rsidRDefault="00A6719F" w:rsidP="00A6719F">
      <w:pPr>
        <w:pBdr>
          <w:top w:val="single" w:sz="4" w:space="1" w:color="auto"/>
          <w:left w:val="single" w:sz="4" w:space="4" w:color="auto"/>
          <w:right w:val="single" w:sz="4" w:space="4" w:color="auto"/>
        </w:pBdr>
        <w:rPr>
          <w:ins w:id="1547" w:author="Gordon McNab (BRT-UK)" w:date="2022-07-21T13:06:00Z"/>
        </w:rPr>
      </w:pPr>
      <w:proofErr w:type="spellStart"/>
      <w:ins w:id="1548" w:author="Gordon McNab (BRT-UK)" w:date="2022-07-21T13:06:00Z">
        <w:r>
          <w:t>EvChargePoint_Exported</w:t>
        </w:r>
        <w:proofErr w:type="spellEnd"/>
        <w:r>
          <w:t>\</w:t>
        </w:r>
        <w:proofErr w:type="spellStart"/>
        <w:r>
          <w:t>FT_Eve_Hal</w:t>
        </w:r>
        <w:proofErr w:type="spellEnd"/>
        <w:r>
          <w:t>\</w:t>
        </w:r>
        <w:proofErr w:type="spellStart"/>
        <w:r>
          <w:t>EVE_</w:t>
        </w:r>
      </w:ins>
      <w:ins w:id="1549" w:author="Gordon McNab (BRT-UK)" w:date="2022-07-27T14:08:00Z">
        <w:r w:rsidR="00DE6408">
          <w:t>HAL</w:t>
        </w:r>
      </w:ins>
      <w:ins w:id="1550" w:author="Gordon McNab (BRT-UK)" w:date="2022-07-27T14:09:00Z">
        <w:r w:rsidR="00DE6408">
          <w:t>_</w:t>
        </w:r>
      </w:ins>
      <w:ins w:id="1551" w:author="Gordon McNab (BRT-UK)" w:date="2022-07-27T14:08:00Z">
        <w:r w:rsidR="00DE6408">
          <w:t>Defs</w:t>
        </w:r>
      </w:ins>
      <w:ins w:id="1552" w:author="Gordon McNab (BRT-UK)" w:date="2022-07-21T13:06:00Z">
        <w:r>
          <w:t>.h</w:t>
        </w:r>
        <w:proofErr w:type="spellEnd"/>
      </w:ins>
    </w:p>
    <w:p w14:paraId="568FC665" w14:textId="7D18E1B5" w:rsidR="00A6719F" w:rsidRDefault="00A6719F" w:rsidP="00DE6408">
      <w:pPr>
        <w:pStyle w:val="codestyle"/>
        <w:rPr>
          <w:ins w:id="1553" w:author="Gordon McNab (BRT-UK)" w:date="2022-07-21T13:06:00Z"/>
        </w:rPr>
      </w:pPr>
      <w:ins w:id="1554" w:author="Gordon McNab (BRT-UK)" w:date="2022-07-21T13:06:00Z">
        <w:r>
          <w:t xml:space="preserve">126: </w:t>
        </w:r>
        <w:r>
          <w:t>typedef enum EVE_HOST_T</w:t>
        </w:r>
      </w:ins>
    </w:p>
    <w:p w14:paraId="64BAE775" w14:textId="7A16879E" w:rsidR="00A6719F" w:rsidRDefault="00A6719F" w:rsidP="00DE6408">
      <w:pPr>
        <w:pStyle w:val="codestyle"/>
        <w:rPr>
          <w:ins w:id="1555" w:author="Gordon McNab (BRT-UK)" w:date="2022-07-21T13:06:00Z"/>
        </w:rPr>
      </w:pPr>
      <w:ins w:id="1556" w:author="Gordon McNab (BRT-UK)" w:date="2022-07-21T13:06:00Z">
        <w:r>
          <w:t>126: {</w:t>
        </w:r>
      </w:ins>
    </w:p>
    <w:p w14:paraId="714E5A61" w14:textId="48F5B17E" w:rsidR="00A6719F" w:rsidRDefault="00A6719F" w:rsidP="00DE6408">
      <w:pPr>
        <w:pStyle w:val="codestyle"/>
        <w:rPr>
          <w:ins w:id="1557" w:author="Gordon McNab (BRT-UK)" w:date="2022-07-21T13:06:00Z"/>
        </w:rPr>
      </w:pPr>
      <w:ins w:id="1558" w:author="Gordon McNab (BRT-UK)" w:date="2022-07-21T13:06:00Z">
        <w:r>
          <w:t>126:</w:t>
        </w:r>
      </w:ins>
      <w:ins w:id="1559" w:author="Gordon McNab (BRT-UK)" w:date="2022-07-21T13:07:00Z">
        <w:r>
          <w:t xml:space="preserve"> </w:t>
        </w:r>
      </w:ins>
      <w:ins w:id="1560" w:author="Gordon McNab (BRT-UK)" w:date="2022-07-21T13:06:00Z">
        <w:r>
          <w:tab/>
          <w:t>EVE_HOST_UNKNOWN = 0,</w:t>
        </w:r>
      </w:ins>
    </w:p>
    <w:p w14:paraId="65EE2423" w14:textId="003EEB7A" w:rsidR="00A6719F" w:rsidRDefault="00A6719F" w:rsidP="00DE6408">
      <w:pPr>
        <w:pStyle w:val="codestyle"/>
        <w:rPr>
          <w:ins w:id="1561" w:author="Gordon McNab (BRT-UK)" w:date="2022-07-21T13:06:00Z"/>
        </w:rPr>
      </w:pPr>
      <w:ins w:id="1562" w:author="Gordon McNab (BRT-UK)" w:date="2022-07-21T13:06:00Z">
        <w:r>
          <w:t>126:</w:t>
        </w:r>
      </w:ins>
      <w:ins w:id="1563" w:author="Gordon McNab (BRT-UK)" w:date="2022-07-21T13:07:00Z">
        <w:r>
          <w:t xml:space="preserve"> </w:t>
        </w:r>
      </w:ins>
      <w:ins w:id="1564" w:author="Gordon McNab (BRT-UK)" w:date="2022-07-21T13:06:00Z">
        <w:r>
          <w:tab/>
          <w:t>EVE_HOST_BT8XXEMU,</w:t>
        </w:r>
      </w:ins>
    </w:p>
    <w:p w14:paraId="7BED37F1" w14:textId="50E4C680" w:rsidR="00A6719F" w:rsidRDefault="00A6719F" w:rsidP="00DE6408">
      <w:pPr>
        <w:pStyle w:val="codestyle"/>
        <w:rPr>
          <w:ins w:id="1565" w:author="Gordon McNab (BRT-UK)" w:date="2022-07-21T13:06:00Z"/>
        </w:rPr>
      </w:pPr>
      <w:ins w:id="1566" w:author="Gordon McNab (BRT-UK)" w:date="2022-07-21T13:06:00Z">
        <w:r>
          <w:t>1</w:t>
        </w:r>
        <w:r>
          <w:t>30</w:t>
        </w:r>
        <w:r>
          <w:t>:</w:t>
        </w:r>
      </w:ins>
      <w:ins w:id="1567" w:author="Gordon McNab (BRT-UK)" w:date="2022-07-21T13:07:00Z">
        <w:r>
          <w:t xml:space="preserve"> </w:t>
        </w:r>
      </w:ins>
      <w:ins w:id="1568" w:author="Gordon McNab (BRT-UK)" w:date="2022-07-21T13:06:00Z">
        <w:r>
          <w:tab/>
          <w:t>EVE_HOST_FT4222,</w:t>
        </w:r>
      </w:ins>
    </w:p>
    <w:p w14:paraId="56880199" w14:textId="43290FE4" w:rsidR="00A6719F" w:rsidRDefault="00A6719F" w:rsidP="00DE6408">
      <w:pPr>
        <w:pStyle w:val="codestyle"/>
        <w:rPr>
          <w:ins w:id="1569" w:author="Gordon McNab (BRT-UK)" w:date="2022-07-21T13:06:00Z"/>
        </w:rPr>
      </w:pPr>
      <w:ins w:id="1570" w:author="Gordon McNab (BRT-UK)" w:date="2022-07-21T13:07:00Z">
        <w:r>
          <w:t>13</w:t>
        </w:r>
        <w:r>
          <w:t>1</w:t>
        </w:r>
        <w:r>
          <w:t>:</w:t>
        </w:r>
        <w:r>
          <w:t xml:space="preserve"> </w:t>
        </w:r>
      </w:ins>
      <w:ins w:id="1571" w:author="Gordon McNab (BRT-UK)" w:date="2022-07-21T13:06:00Z">
        <w:r>
          <w:tab/>
          <w:t>EVE_HOST_MPSSE,</w:t>
        </w:r>
      </w:ins>
    </w:p>
    <w:p w14:paraId="3AB23DE6" w14:textId="023BEEFB" w:rsidR="00A6719F" w:rsidRDefault="00A6719F" w:rsidP="00DE6408">
      <w:pPr>
        <w:pStyle w:val="codestyle"/>
        <w:rPr>
          <w:ins w:id="1572" w:author="Gordon McNab (BRT-UK)" w:date="2022-07-21T13:06:00Z"/>
        </w:rPr>
      </w:pPr>
      <w:ins w:id="1573" w:author="Gordon McNab (BRT-UK)" w:date="2022-07-21T13:07:00Z">
        <w:r>
          <w:t>13</w:t>
        </w:r>
        <w:r>
          <w:t>2</w:t>
        </w:r>
        <w:r>
          <w:t>:</w:t>
        </w:r>
        <w:r>
          <w:t xml:space="preserve"> </w:t>
        </w:r>
      </w:ins>
      <w:ins w:id="1574" w:author="Gordon McNab (BRT-UK)" w:date="2022-07-21T13:06:00Z">
        <w:r>
          <w:tab/>
          <w:t>EVE_HOST_FT9XX,</w:t>
        </w:r>
      </w:ins>
    </w:p>
    <w:p w14:paraId="62FD68EF" w14:textId="14486EB2" w:rsidR="00A6719F" w:rsidRDefault="00A6719F" w:rsidP="00DE6408">
      <w:pPr>
        <w:pStyle w:val="codestyle"/>
        <w:rPr>
          <w:ins w:id="1575" w:author="Gordon McNab (BRT-UK)" w:date="2022-07-21T13:06:00Z"/>
        </w:rPr>
      </w:pPr>
      <w:ins w:id="1576" w:author="Gordon McNab (BRT-UK)" w:date="2022-07-21T13:07:00Z">
        <w:r>
          <w:t>13</w:t>
        </w:r>
        <w:r>
          <w:t>3</w:t>
        </w:r>
        <w:r>
          <w:t>:</w:t>
        </w:r>
        <w:r>
          <w:t xml:space="preserve"> </w:t>
        </w:r>
      </w:ins>
      <w:ins w:id="1577" w:author="Gordon McNab (BRT-UK)" w:date="2022-07-21T13:06:00Z">
        <w:r>
          <w:tab/>
        </w:r>
        <w:r w:rsidRPr="00A6719F">
          <w:rPr>
            <w:highlight w:val="red"/>
            <w:rPrChange w:id="1578" w:author="Gordon McNab (BRT-UK)" w:date="2022-07-21T13:07:00Z">
              <w:rPr/>
            </w:rPrChange>
          </w:rPr>
          <w:t>EVE_HOST_STM32L476GDISCOVERY,</w:t>
        </w:r>
      </w:ins>
    </w:p>
    <w:p w14:paraId="2EAF847F" w14:textId="04768A0F" w:rsidR="00A6719F" w:rsidRDefault="00A6719F" w:rsidP="00DE6408">
      <w:pPr>
        <w:pStyle w:val="codestyle"/>
        <w:rPr>
          <w:ins w:id="1579" w:author="Gordon McNab (BRT-UK)" w:date="2022-07-21T13:06:00Z"/>
        </w:rPr>
      </w:pPr>
      <w:ins w:id="1580" w:author="Gordon McNab (BRT-UK)" w:date="2022-07-21T13:07:00Z">
        <w:r>
          <w:t>13</w:t>
        </w:r>
        <w:r>
          <w:t>4</w:t>
        </w:r>
        <w:r>
          <w:t>:</w:t>
        </w:r>
      </w:ins>
    </w:p>
    <w:p w14:paraId="1E7AD6A7" w14:textId="051B8183" w:rsidR="00A6719F" w:rsidRDefault="00A6719F" w:rsidP="00DE6408">
      <w:pPr>
        <w:pStyle w:val="codestyle"/>
        <w:rPr>
          <w:ins w:id="1581" w:author="Gordon McNab (BRT-UK)" w:date="2022-07-21T13:06:00Z"/>
        </w:rPr>
      </w:pPr>
      <w:ins w:id="1582" w:author="Gordon McNab (BRT-UK)" w:date="2022-07-21T13:07:00Z">
        <w:r>
          <w:t>13</w:t>
        </w:r>
        <w:r>
          <w:t>5</w:t>
        </w:r>
        <w:r>
          <w:t>:</w:t>
        </w:r>
        <w:r>
          <w:t xml:space="preserve"> </w:t>
        </w:r>
      </w:ins>
      <w:ins w:id="1583" w:author="Gordon McNab (BRT-UK)" w:date="2022-07-21T13:06:00Z">
        <w:r>
          <w:tab/>
          <w:t>EVE_HOST_NB</w:t>
        </w:r>
      </w:ins>
    </w:p>
    <w:p w14:paraId="677437BB" w14:textId="6051E911" w:rsidR="00A6719F" w:rsidRDefault="00A6719F" w:rsidP="00DE6408">
      <w:pPr>
        <w:pStyle w:val="codestyle"/>
        <w:rPr>
          <w:ins w:id="1584" w:author="Gordon McNab (BRT-UK)" w:date="2022-07-21T13:06:00Z"/>
        </w:rPr>
      </w:pPr>
      <w:ins w:id="1585" w:author="Gordon McNab (BRT-UK)" w:date="2022-07-21T13:07:00Z">
        <w:r>
          <w:t>13</w:t>
        </w:r>
        <w:r>
          <w:t>6</w:t>
        </w:r>
        <w:r>
          <w:t>:</w:t>
        </w:r>
        <w:r>
          <w:t xml:space="preserve"> </w:t>
        </w:r>
      </w:ins>
      <w:ins w:id="1586" w:author="Gordon McNab (BRT-UK)" w:date="2022-07-21T13:06:00Z">
        <w:r>
          <w:t>} EVE_HOST_T;</w:t>
        </w:r>
      </w:ins>
    </w:p>
    <w:p w14:paraId="243F47A2" w14:textId="73697687" w:rsidR="00A6719F" w:rsidDel="00A6719F" w:rsidRDefault="00A6719F" w:rsidP="00746C40">
      <w:pPr>
        <w:pStyle w:val="ListParagraph"/>
        <w:rPr>
          <w:del w:id="1587" w:author="Gordon McNab (BRT-UK)" w:date="2022-07-21T13:07:00Z"/>
          <w:moveTo w:id="1588" w:author="Gordon McNab (BRT-UK)" w:date="2022-07-21T12:57:00Z"/>
        </w:rPr>
      </w:pPr>
    </w:p>
    <w:p w14:paraId="3CB59059" w14:textId="2FF4FDF9" w:rsidR="00746C40" w:rsidDel="00A6719F" w:rsidRDefault="00746C40" w:rsidP="00A6719F">
      <w:pPr>
        <w:rPr>
          <w:del w:id="1589" w:author="Gordon McNab (BRT-UK)" w:date="2022-07-21T13:07:00Z"/>
          <w:moveTo w:id="1590" w:author="Gordon McNab (BRT-UK)" w:date="2022-07-21T12:57:00Z"/>
        </w:rPr>
        <w:pPrChange w:id="1591" w:author="Gordon McNab (BRT-UK)" w:date="2022-07-21T13:07:00Z">
          <w:pPr>
            <w:jc w:val="center"/>
          </w:pPr>
        </w:pPrChange>
      </w:pPr>
      <w:moveTo w:id="1592" w:author="Gordon McNab (BRT-UK)" w:date="2022-07-21T12:57:00Z">
        <w:del w:id="1593" w:author="Gordon McNab (BRT-UK)" w:date="2022-07-21T13:07:00Z">
          <w:r w:rsidDel="00A6719F">
            <w:rPr>
              <w:noProof/>
            </w:rPr>
            <w:drawing>
              <wp:inline distT="0" distB="0" distL="0" distR="0" wp14:anchorId="037F923F" wp14:editId="445DE337">
                <wp:extent cx="4870304" cy="1763367"/>
                <wp:effectExtent l="19050" t="19050" r="26035" b="2794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56"/>
                        <a:stretch>
                          <a:fillRect/>
                        </a:stretch>
                      </pic:blipFill>
                      <pic:spPr>
                        <a:xfrm>
                          <a:off x="0" y="0"/>
                          <a:ext cx="4915309" cy="1779662"/>
                        </a:xfrm>
                        <a:prstGeom prst="rect">
                          <a:avLst/>
                        </a:prstGeom>
                        <a:ln>
                          <a:solidFill>
                            <a:schemeClr val="tx1"/>
                          </a:solidFill>
                        </a:ln>
                      </pic:spPr>
                    </pic:pic>
                  </a:graphicData>
                </a:graphic>
              </wp:inline>
            </w:drawing>
          </w:r>
        </w:del>
      </w:moveTo>
    </w:p>
    <w:p w14:paraId="1C6F7B14" w14:textId="77777777" w:rsidR="00746C40" w:rsidRDefault="00746C40" w:rsidP="00746C40">
      <w:pPr>
        <w:pStyle w:val="Caption"/>
        <w:jc w:val="center"/>
        <w:rPr>
          <w:moveTo w:id="1594" w:author="Gordon McNab (BRT-UK)" w:date="2022-07-21T12:57:00Z"/>
        </w:rPr>
      </w:pPr>
      <w:moveTo w:id="1595" w:author="Gordon McNab (BRT-UK)" w:date="2022-07-21T12:57:00Z">
        <w:r>
          <w:t xml:space="preserve">Figure </w:t>
        </w:r>
        <w:r>
          <w:fldChar w:fldCharType="begin"/>
        </w:r>
        <w:r>
          <w:instrText xml:space="preserve"> SEQ Figure \* ARABIC </w:instrText>
        </w:r>
        <w:r>
          <w:fldChar w:fldCharType="separate"/>
        </w:r>
        <w:r>
          <w:rPr>
            <w:noProof/>
          </w:rPr>
          <w:t>32</w:t>
        </w:r>
        <w:r>
          <w:rPr>
            <w:noProof/>
          </w:rPr>
          <w:fldChar w:fldCharType="end"/>
        </w:r>
        <w:r>
          <w:t xml:space="preserve"> Add new host platform </w:t>
        </w:r>
        <w:r w:rsidRPr="00EB7B44">
          <w:t>EVE_HOST_STM32L476GDISCOVERY</w:t>
        </w:r>
      </w:moveTo>
    </w:p>
    <w:p w14:paraId="7BD17272" w14:textId="2D8CD3EC" w:rsidR="00746C40" w:rsidRPr="00096342" w:rsidDel="00096342" w:rsidRDefault="009645F9" w:rsidP="00096342">
      <w:pPr>
        <w:rPr>
          <w:del w:id="1596" w:author="Gordon McNab (BRT-UK)" w:date="2022-07-21T13:08:00Z"/>
          <w:b/>
          <w:bCs/>
          <w:u w:val="single"/>
          <w:rPrChange w:id="1597" w:author="Gordon McNab (BRT-UK)" w:date="2022-07-21T17:14:00Z">
            <w:rPr>
              <w:del w:id="1598" w:author="Gordon McNab (BRT-UK)" w:date="2022-07-21T13:08:00Z"/>
            </w:rPr>
          </w:rPrChange>
        </w:rPr>
      </w:pPr>
      <w:ins w:id="1599" w:author="Gordon McNab (BRT-UK)" w:date="2022-07-27T13:50:00Z">
        <w:r>
          <w:rPr>
            <w:b/>
            <w:bCs/>
            <w:u w:val="single"/>
          </w:rPr>
          <w:t>Generated P</w:t>
        </w:r>
      </w:ins>
      <w:ins w:id="1600" w:author="Gordon McNab (BRT-UK)" w:date="2022-07-27T13:51:00Z">
        <w:r>
          <w:rPr>
            <w:b/>
            <w:bCs/>
            <w:u w:val="single"/>
          </w:rPr>
          <w:t>roject Code Modification</w:t>
        </w:r>
      </w:ins>
    </w:p>
    <w:p w14:paraId="1D8CBA50" w14:textId="77777777" w:rsidR="00096342" w:rsidRPr="00096342" w:rsidRDefault="00096342" w:rsidP="00096342">
      <w:pPr>
        <w:rPr>
          <w:ins w:id="1601" w:author="Gordon McNab (BRT-UK)" w:date="2022-07-21T17:14:00Z"/>
          <w:moveTo w:id="1602" w:author="Gordon McNab (BRT-UK)" w:date="2022-07-21T12:57:00Z"/>
          <w:b/>
          <w:bCs/>
          <w:u w:val="single"/>
          <w:rPrChange w:id="1603" w:author="Gordon McNab (BRT-UK)" w:date="2022-07-21T17:14:00Z">
            <w:rPr>
              <w:ins w:id="1604" w:author="Gordon McNab (BRT-UK)" w:date="2022-07-21T17:14:00Z"/>
              <w:moveTo w:id="1605" w:author="Gordon McNab (BRT-UK)" w:date="2022-07-21T12:57:00Z"/>
            </w:rPr>
          </w:rPrChange>
        </w:rPr>
        <w:pPrChange w:id="1606" w:author="Gordon McNab (BRT-UK)" w:date="2022-07-21T17:14:00Z">
          <w:pPr>
            <w:pStyle w:val="ListParagraph"/>
          </w:pPr>
        </w:pPrChange>
      </w:pPr>
    </w:p>
    <w:moveToRangeEnd w:id="1355"/>
    <w:p w14:paraId="763AF7E9" w14:textId="64E25A03" w:rsidR="00B91A72" w:rsidDel="00A6719F" w:rsidRDefault="00B91A72" w:rsidP="009645F9">
      <w:pPr>
        <w:rPr>
          <w:del w:id="1607" w:author="Gordon McNab (BRT-UK)" w:date="2022-07-21T13:08:00Z"/>
        </w:rPr>
      </w:pPr>
    </w:p>
    <w:p w14:paraId="6AA94FFE" w14:textId="483E298B" w:rsidR="002C3321" w:rsidDel="00B64AAD" w:rsidRDefault="00960681" w:rsidP="00096342">
      <w:pPr>
        <w:rPr>
          <w:del w:id="1608" w:author="Gordon McNab (BRT-UK)" w:date="2022-07-21T17:14:00Z"/>
        </w:rPr>
      </w:pPr>
      <w:r>
        <w:t>Re</w:t>
      </w:r>
      <w:r w:rsidR="00D157F3">
        <w:t>name</w:t>
      </w:r>
      <w:r>
        <w:t xml:space="preserve"> </w:t>
      </w:r>
      <w:r w:rsidRPr="00A26D82">
        <w:rPr>
          <w:rStyle w:val="codestyleChar"/>
          <w:rPrChange w:id="1609" w:author="Gordon McNab (BRT-UK)" w:date="2022-07-25T16:32:00Z">
            <w:rPr/>
          </w:rPrChange>
        </w:rPr>
        <w:t>main</w:t>
      </w:r>
      <w:ins w:id="1610" w:author="Gordon McNab (BRT-UK)" w:date="2022-07-21T17:17:00Z">
        <w:r w:rsidR="00B64AAD" w:rsidRPr="00A26D82">
          <w:rPr>
            <w:rStyle w:val="codestyleChar"/>
            <w:rPrChange w:id="1611" w:author="Gordon McNab (BRT-UK)" w:date="2022-07-25T16:32:00Z">
              <w:rPr/>
            </w:rPrChange>
          </w:rPr>
          <w:t>()</w:t>
        </w:r>
      </w:ins>
      <w:r>
        <w:t xml:space="preserve"> function of ESD to “</w:t>
      </w:r>
      <w:r w:rsidRPr="00A26D82">
        <w:rPr>
          <w:rStyle w:val="codestyleChar"/>
          <w:rPrChange w:id="1612" w:author="Gordon McNab (BRT-UK)" w:date="2022-07-25T16:32:00Z">
            <w:rPr/>
          </w:rPrChange>
        </w:rPr>
        <w:t>ESD_Start</w:t>
      </w:r>
      <w:ins w:id="1613" w:author="Gordon McNab (BRT-UK)" w:date="2022-07-21T17:17:00Z">
        <w:r w:rsidR="00B64AAD" w:rsidRPr="00A26D82">
          <w:rPr>
            <w:rStyle w:val="codestyleChar"/>
            <w:rPrChange w:id="1614" w:author="Gordon McNab (BRT-UK)" w:date="2022-07-25T16:32:00Z">
              <w:rPr/>
            </w:rPrChange>
          </w:rPr>
          <w:t>()</w:t>
        </w:r>
      </w:ins>
      <w:r>
        <w:t>”</w:t>
      </w:r>
      <w:ins w:id="1615" w:author="Gordon McNab (BRT-UK)" w:date="2022-07-21T17:14:00Z">
        <w:r w:rsidR="00096342">
          <w:t xml:space="preserve">. </w:t>
        </w:r>
      </w:ins>
    </w:p>
    <w:p w14:paraId="13CC986F" w14:textId="77777777" w:rsidR="00B64AAD" w:rsidRDefault="00B64AAD" w:rsidP="00096342">
      <w:pPr>
        <w:rPr>
          <w:ins w:id="1616" w:author="Gordon McNab (BRT-UK)" w:date="2022-07-21T17:17:00Z"/>
        </w:rPr>
        <w:pPrChange w:id="1617" w:author="Gordon McNab (BRT-UK)" w:date="2022-07-21T17:14:00Z">
          <w:pPr>
            <w:pStyle w:val="ListParagraph"/>
            <w:numPr>
              <w:numId w:val="50"/>
            </w:numPr>
            <w:ind w:hanging="360"/>
          </w:pPr>
        </w:pPrChange>
      </w:pPr>
    </w:p>
    <w:p w14:paraId="6DC30B8D" w14:textId="57403DD7" w:rsidR="00D157F3" w:rsidRDefault="00D157F3" w:rsidP="00096342">
      <w:pPr>
        <w:rPr>
          <w:ins w:id="1618" w:author="Gordon McNab (BRT-UK)" w:date="2022-07-21T12:45:00Z"/>
        </w:rPr>
        <w:pPrChange w:id="1619" w:author="Gordon McNab (BRT-UK)" w:date="2022-07-21T17:14:00Z">
          <w:pPr>
            <w:pStyle w:val="ListParagraph"/>
          </w:pPr>
        </w:pPrChange>
      </w:pPr>
      <w:r>
        <w:t>There</w:t>
      </w:r>
      <w:ins w:id="1620" w:author="Gordon McNab (BRT-UK)" w:date="2022-07-21T17:14:00Z">
        <w:r w:rsidR="00096342">
          <w:t xml:space="preserve"> </w:t>
        </w:r>
      </w:ins>
      <w:ins w:id="1621" w:author="Gordon McNab (BRT-UK)" w:date="2022-07-21T17:15:00Z">
        <w:r w:rsidR="00096342">
          <w:t>is a</w:t>
        </w:r>
      </w:ins>
      <w:del w:id="1622" w:author="Gordon McNab (BRT-UK)" w:date="2022-07-21T12:47:00Z">
        <w:r w:rsidDel="0077518B">
          <w:delText xml:space="preserve"> are 2 </w:delText>
        </w:r>
      </w:del>
      <w:del w:id="1623" w:author="Gordon McNab (BRT-UK)" w:date="2022-07-21T17:15:00Z">
        <w:r w:rsidDel="00096342">
          <w:delText xml:space="preserve">duplicated </w:delText>
        </w:r>
      </w:del>
      <w:ins w:id="1624" w:author="Gordon McNab (BRT-UK)" w:date="2022-07-21T17:15:00Z">
        <w:r w:rsidR="00096342">
          <w:t xml:space="preserve"> </w:t>
        </w:r>
      </w:ins>
      <w:r w:rsidRPr="00A26D82">
        <w:rPr>
          <w:rStyle w:val="codestyleChar"/>
          <w:rPrChange w:id="1625" w:author="Gordon McNab (BRT-UK)" w:date="2022-07-25T16:32:00Z">
            <w:rPr/>
          </w:rPrChange>
        </w:rPr>
        <w:t>main()</w:t>
      </w:r>
      <w:r>
        <w:t xml:space="preserve"> function </w:t>
      </w:r>
      <w:ins w:id="1626" w:author="Gordon McNab (BRT-UK)" w:date="2022-07-21T17:15:00Z">
        <w:r w:rsidR="00096342">
          <w:t>in the ESD generated project which will not be used. The</w:t>
        </w:r>
      </w:ins>
      <w:del w:id="1627" w:author="Gordon McNab (BRT-UK)" w:date="2022-07-21T17:15:00Z">
        <w:r w:rsidDel="00B64AAD">
          <w:delText>of 2 project</w:delText>
        </w:r>
        <w:r w:rsidR="00654DEB" w:rsidDel="00B64AAD">
          <w:delText>s</w:delText>
        </w:r>
        <w:r w:rsidDel="00B64AAD">
          <w:delText xml:space="preserve">, we use </w:delText>
        </w:r>
      </w:del>
      <w:ins w:id="1628" w:author="Gordon McNab (BRT-UK)" w:date="2022-07-21T17:15:00Z">
        <w:r w:rsidR="00B64AAD">
          <w:t xml:space="preserve"> </w:t>
        </w:r>
      </w:ins>
      <w:r w:rsidRPr="00A26D82">
        <w:rPr>
          <w:rStyle w:val="codestyleChar"/>
          <w:rPrChange w:id="1629" w:author="Gordon McNab (BRT-UK)" w:date="2022-07-25T16:32:00Z">
            <w:rPr/>
          </w:rPrChange>
        </w:rPr>
        <w:t>main</w:t>
      </w:r>
      <w:ins w:id="1630" w:author="Gordon McNab (BRT-UK)" w:date="2022-07-21T17:15:00Z">
        <w:r w:rsidR="00B64AAD" w:rsidRPr="00A26D82">
          <w:rPr>
            <w:rStyle w:val="codestyleChar"/>
            <w:rPrChange w:id="1631" w:author="Gordon McNab (BRT-UK)" w:date="2022-07-25T16:32:00Z">
              <w:rPr/>
            </w:rPrChange>
          </w:rPr>
          <w:t>()</w:t>
        </w:r>
        <w:r w:rsidR="00B64AAD">
          <w:t xml:space="preserve"> function</w:t>
        </w:r>
      </w:ins>
      <w:r>
        <w:t xml:space="preserve"> from </w:t>
      </w:r>
      <w:proofErr w:type="spellStart"/>
      <w:r>
        <w:t>FreeRTOS</w:t>
      </w:r>
      <w:proofErr w:type="spellEnd"/>
      <w:del w:id="1632" w:author="Gordon McNab (BRT-UK)" w:date="2022-07-21T17:15:00Z">
        <w:r w:rsidDel="00B64AAD">
          <w:delText xml:space="preserve"> and rename main() function of </w:delText>
        </w:r>
      </w:del>
      <w:ins w:id="1633" w:author="Gordon McNab (BRT-UK)" w:date="2022-07-21T17:15:00Z">
        <w:r w:rsidR="00B64AAD">
          <w:t xml:space="preserve"> will be used. This will call the </w:t>
        </w:r>
      </w:ins>
      <w:ins w:id="1634" w:author="Gordon McNab (BRT-UK)" w:date="2022-07-21T17:16:00Z">
        <w:r w:rsidR="00B64AAD">
          <w:t xml:space="preserve">renamed </w:t>
        </w:r>
      </w:ins>
      <w:ins w:id="1635" w:author="Gordon McNab (BRT-UK)" w:date="2022-07-21T17:17:00Z">
        <w:r w:rsidR="00B64AAD" w:rsidRPr="00A26D82">
          <w:rPr>
            <w:rStyle w:val="codestyleChar"/>
            <w:rPrChange w:id="1636" w:author="Gordon McNab (BRT-UK)" w:date="2022-07-25T16:33:00Z">
              <w:rPr/>
            </w:rPrChange>
          </w:rPr>
          <w:t>ESD_Start</w:t>
        </w:r>
      </w:ins>
      <w:ins w:id="1637" w:author="Gordon McNab (BRT-UK)" w:date="2022-07-21T17:16:00Z">
        <w:r w:rsidR="00B64AAD" w:rsidRPr="00A26D82">
          <w:rPr>
            <w:rStyle w:val="codestyleChar"/>
            <w:rPrChange w:id="1638" w:author="Gordon McNab (BRT-UK)" w:date="2022-07-25T16:33:00Z">
              <w:rPr/>
            </w:rPrChange>
          </w:rPr>
          <w:t>()</w:t>
        </w:r>
        <w:r w:rsidR="00B64AAD">
          <w:t xml:space="preserve"> function from the ESD code.</w:t>
        </w:r>
      </w:ins>
      <w:del w:id="1639" w:author="Gordon McNab (BRT-UK)" w:date="2022-07-21T17:15:00Z">
        <w:r w:rsidDel="00B64AAD">
          <w:delText>ESD generated project.</w:delText>
        </w:r>
      </w:del>
    </w:p>
    <w:p w14:paraId="647DABF5" w14:textId="31640AA2" w:rsidR="0077518B" w:rsidRDefault="0077518B" w:rsidP="0077518B">
      <w:pPr>
        <w:pBdr>
          <w:top w:val="single" w:sz="4" w:space="1" w:color="auto"/>
          <w:left w:val="single" w:sz="4" w:space="4" w:color="auto"/>
          <w:right w:val="single" w:sz="4" w:space="4" w:color="auto"/>
        </w:pBdr>
        <w:rPr>
          <w:ins w:id="1640" w:author="Gordon McNab (BRT-UK)" w:date="2022-07-21T12:46:00Z"/>
        </w:rPr>
      </w:pPr>
      <w:proofErr w:type="spellStart"/>
      <w:ins w:id="1641" w:author="Gordon McNab (BRT-UK)" w:date="2022-07-21T12:46:00Z">
        <w:r>
          <w:lastRenderedPageBreak/>
          <w:t>EvChargePoint_Exported</w:t>
        </w:r>
        <w:proofErr w:type="spellEnd"/>
        <w:r>
          <w:t>\</w:t>
        </w:r>
      </w:ins>
      <w:proofErr w:type="spellStart"/>
      <w:ins w:id="1642" w:author="Gordon McNab (BRT-UK)" w:date="2022-07-21T12:47:00Z">
        <w:r>
          <w:t>EVChargePoint</w:t>
        </w:r>
        <w:proofErr w:type="spellEnd"/>
        <w:r>
          <w:t>\</w:t>
        </w:r>
        <w:proofErr w:type="spellStart"/>
        <w:r>
          <w:t>App_Generated</w:t>
        </w:r>
      </w:ins>
      <w:ins w:id="1643" w:author="Gordon McNab (BRT-UK)" w:date="2022-07-21T12:46:00Z">
        <w:r>
          <w:t>.c</w:t>
        </w:r>
        <w:proofErr w:type="spellEnd"/>
      </w:ins>
    </w:p>
    <w:p w14:paraId="468020B8" w14:textId="11580DCA" w:rsidR="0077518B" w:rsidRDefault="00DE6408" w:rsidP="00DE6408">
      <w:pPr>
        <w:pStyle w:val="codestyle"/>
        <w:rPr>
          <w:ins w:id="1644" w:author="Gordon McNab (BRT-UK)" w:date="2022-07-21T12:46:00Z"/>
        </w:rPr>
      </w:pPr>
      <w:ins w:id="1645" w:author="Gordon McNab (BRT-UK)" w:date="2022-07-27T14:09:00Z">
        <w:r>
          <w:t xml:space="preserve">133: </w:t>
        </w:r>
      </w:ins>
    </w:p>
    <w:p w14:paraId="3C74087D" w14:textId="440C3598" w:rsidR="0077518B" w:rsidRDefault="00DE6408" w:rsidP="00DE6408">
      <w:pPr>
        <w:pStyle w:val="codestyle"/>
        <w:rPr>
          <w:ins w:id="1646" w:author="Gordon McNab (BRT-UK)" w:date="2022-07-21T12:46:00Z"/>
        </w:rPr>
      </w:pPr>
      <w:ins w:id="1647" w:author="Gordon McNab (BRT-UK)" w:date="2022-07-27T14:09:00Z">
        <w:r w:rsidRPr="00DE6408">
          <w:rPr>
            <w:rPrChange w:id="1648" w:author="Gordon McNab (BRT-UK)" w:date="2022-07-27T14:10:00Z">
              <w:rPr>
                <w:highlight w:val="red"/>
              </w:rPr>
            </w:rPrChange>
          </w:rPr>
          <w:t>134</w:t>
        </w:r>
      </w:ins>
      <w:ins w:id="1649" w:author="Gordon McNab (BRT-UK)" w:date="2022-07-27T14:10:00Z">
        <w:r w:rsidRPr="00DE6408">
          <w:rPr>
            <w:rPrChange w:id="1650" w:author="Gordon McNab (BRT-UK)" w:date="2022-07-27T14:10:00Z">
              <w:rPr>
                <w:highlight w:val="red"/>
              </w:rPr>
            </w:rPrChange>
          </w:rPr>
          <w:t xml:space="preserve">: </w:t>
        </w:r>
      </w:ins>
      <w:ins w:id="1651" w:author="Gordon McNab (BRT-UK)" w:date="2022-07-21T12:46:00Z">
        <w:r w:rsidR="0077518B" w:rsidRPr="0077518B">
          <w:rPr>
            <w:highlight w:val="red"/>
            <w:rPrChange w:id="1652" w:author="Gordon McNab (BRT-UK)" w:date="2022-07-21T12:47:00Z">
              <w:rPr/>
            </w:rPrChange>
          </w:rPr>
          <w:t>int ESD_Start()</w:t>
        </w:r>
      </w:ins>
    </w:p>
    <w:p w14:paraId="4A766E7D" w14:textId="7F773D1D" w:rsidR="0077518B" w:rsidRDefault="00DE6408" w:rsidP="00DE6408">
      <w:pPr>
        <w:pStyle w:val="codestyle"/>
        <w:rPr>
          <w:ins w:id="1653" w:author="Gordon McNab (BRT-UK)" w:date="2022-07-21T12:46:00Z"/>
        </w:rPr>
      </w:pPr>
      <w:ins w:id="1654" w:author="Gordon McNab (BRT-UK)" w:date="2022-07-27T14:10:00Z">
        <w:r>
          <w:t xml:space="preserve">135: </w:t>
        </w:r>
      </w:ins>
      <w:ins w:id="1655" w:author="Gordon McNab (BRT-UK)" w:date="2022-07-21T12:46:00Z">
        <w:r w:rsidR="0077518B">
          <w:t>{</w:t>
        </w:r>
      </w:ins>
    </w:p>
    <w:p w14:paraId="3C798B66" w14:textId="758CA31E" w:rsidR="0077518B" w:rsidRDefault="00DE6408" w:rsidP="00DE6408">
      <w:pPr>
        <w:pStyle w:val="codestyle"/>
        <w:rPr>
          <w:ins w:id="1656" w:author="Gordon McNab (BRT-UK)" w:date="2022-07-21T12:46:00Z"/>
        </w:rPr>
      </w:pPr>
      <w:ins w:id="1657" w:author="Gordon McNab (BRT-UK)" w:date="2022-07-27T14:10:00Z">
        <w:r>
          <w:t xml:space="preserve">136: </w:t>
        </w:r>
      </w:ins>
      <w:ins w:id="1658" w:author="Gordon McNab (BRT-UK)" w:date="2022-07-21T12:46:00Z">
        <w:r w:rsidR="0077518B">
          <w:tab/>
          <w:t>Esd_Initialize();</w:t>
        </w:r>
      </w:ins>
    </w:p>
    <w:p w14:paraId="1DE5A7AA" w14:textId="7CD44757" w:rsidR="0077518B" w:rsidRDefault="00DE6408" w:rsidP="00DE6408">
      <w:pPr>
        <w:pStyle w:val="codestyle"/>
        <w:rPr>
          <w:ins w:id="1659" w:author="Gordon McNab (BRT-UK)" w:date="2022-07-21T12:46:00Z"/>
        </w:rPr>
      </w:pPr>
      <w:ins w:id="1660" w:author="Gordon McNab (BRT-UK)" w:date="2022-07-27T14:10:00Z">
        <w:r>
          <w:t xml:space="preserve">137: </w:t>
        </w:r>
      </w:ins>
      <w:ins w:id="1661" w:author="Gordon McNab (BRT-UK)" w:date="2022-07-21T12:46:00Z">
        <w:r w:rsidR="0077518B">
          <w:tab/>
        </w:r>
      </w:ins>
    </w:p>
    <w:p w14:paraId="4B48C6B2" w14:textId="02913AC4" w:rsidR="0077518B" w:rsidRPr="00E17DD9" w:rsidRDefault="00DE6408" w:rsidP="00DE6408">
      <w:pPr>
        <w:pStyle w:val="codestyle"/>
        <w:rPr>
          <w:ins w:id="1662" w:author="Gordon McNab (BRT-UK)" w:date="2022-07-21T12:46:00Z"/>
        </w:rPr>
      </w:pPr>
      <w:ins w:id="1663" w:author="Gordon McNab (BRT-UK)" w:date="2022-07-27T14:10:00Z">
        <w:r>
          <w:t xml:space="preserve">138: </w:t>
        </w:r>
      </w:ins>
      <w:ins w:id="1664" w:author="Gordon McNab (BRT-UK)" w:date="2022-07-21T12:46:00Z">
        <w:r w:rsidR="0077518B">
          <w:tab/>
          <w:t>{</w:t>
        </w:r>
        <w:r w:rsidR="0077518B" w:rsidRPr="00E17DD9">
          <w:t>void StartDefaultTask(void const * argument)</w:t>
        </w:r>
      </w:ins>
    </w:p>
    <w:p w14:paraId="328FF0F4" w14:textId="4D3D82F2" w:rsidR="0077518B" w:rsidDel="0077518B" w:rsidRDefault="0077518B" w:rsidP="00D157F3">
      <w:pPr>
        <w:pStyle w:val="ListParagraph"/>
        <w:rPr>
          <w:del w:id="1665" w:author="Gordon McNab (BRT-UK)" w:date="2022-07-21T12:47:00Z"/>
        </w:rPr>
      </w:pPr>
    </w:p>
    <w:p w14:paraId="4BEB1D8D" w14:textId="4BD55282" w:rsidR="00D157F3" w:rsidDel="0077518B" w:rsidRDefault="00D157F3" w:rsidP="00D157F3">
      <w:pPr>
        <w:pStyle w:val="ListParagraph"/>
        <w:rPr>
          <w:del w:id="1666" w:author="Gordon McNab (BRT-UK)" w:date="2022-07-21T12:47:00Z"/>
        </w:rPr>
      </w:pPr>
    </w:p>
    <w:p w14:paraId="7D5B7EFC" w14:textId="51CB21D6" w:rsidR="003F0564" w:rsidDel="0077518B" w:rsidRDefault="00960681" w:rsidP="00B23096">
      <w:pPr>
        <w:pStyle w:val="Caption"/>
        <w:jc w:val="center"/>
        <w:rPr>
          <w:del w:id="1667" w:author="Gordon McNab (BRT-UK)" w:date="2022-07-21T12:47:00Z"/>
        </w:rPr>
      </w:pPr>
      <w:del w:id="1668" w:author="Gordon McNab (BRT-UK)" w:date="2022-07-21T12:47:00Z">
        <w:r w:rsidDel="0077518B">
          <w:rPr>
            <w:noProof/>
          </w:rPr>
          <w:drawing>
            <wp:inline distT="0" distB="0" distL="0" distR="0" wp14:anchorId="60879A23" wp14:editId="2BB4D554">
              <wp:extent cx="4325815" cy="1253269"/>
              <wp:effectExtent l="19050" t="19050" r="17780" b="2349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44515" cy="1258687"/>
                      </a:xfrm>
                      <a:prstGeom prst="rect">
                        <a:avLst/>
                      </a:prstGeom>
                      <a:ln>
                        <a:solidFill>
                          <a:schemeClr val="tx1"/>
                        </a:solidFill>
                      </a:ln>
                    </pic:spPr>
                  </pic:pic>
                </a:graphicData>
              </a:graphic>
            </wp:inline>
          </w:drawing>
        </w:r>
      </w:del>
    </w:p>
    <w:p w14:paraId="42D91565" w14:textId="7E4D113C" w:rsidR="00B23096" w:rsidRDefault="00B23096" w:rsidP="00B23096">
      <w:pPr>
        <w:pStyle w:val="Caption"/>
        <w:jc w:val="center"/>
        <w:rPr>
          <w:lang w:val="en-GB" w:eastAsia="en-GB"/>
        </w:rPr>
      </w:pPr>
      <w:bookmarkStart w:id="1669" w:name="_Toc58319228"/>
      <w:r>
        <w:t xml:space="preserve">Figure </w:t>
      </w:r>
      <w:r w:rsidR="00A10579">
        <w:fldChar w:fldCharType="begin"/>
      </w:r>
      <w:r w:rsidR="00A10579">
        <w:instrText xml:space="preserve"> SEQ Figure \* ARABIC </w:instrText>
      </w:r>
      <w:r w:rsidR="00A10579">
        <w:fldChar w:fldCharType="separate"/>
      </w:r>
      <w:r w:rsidR="00495077">
        <w:rPr>
          <w:noProof/>
        </w:rPr>
        <w:t>29</w:t>
      </w:r>
      <w:r w:rsidR="00A10579">
        <w:rPr>
          <w:noProof/>
        </w:rPr>
        <w:fldChar w:fldCharType="end"/>
      </w:r>
      <w:r>
        <w:t xml:space="preserve"> </w:t>
      </w:r>
      <w:r w:rsidR="00493F0D">
        <w:t>Rename</w:t>
      </w:r>
      <w:r w:rsidR="002C3321">
        <w:t xml:space="preserve"> main function</w:t>
      </w:r>
      <w:bookmarkEnd w:id="1669"/>
      <w:r>
        <w:t xml:space="preserve"> </w:t>
      </w:r>
    </w:p>
    <w:p w14:paraId="6A957244" w14:textId="31A5E825" w:rsidR="00B64AAD" w:rsidRPr="00B64AAD" w:rsidRDefault="009645F9" w:rsidP="00B64AAD">
      <w:pPr>
        <w:rPr>
          <w:ins w:id="1670" w:author="Gordon McNab (BRT-UK)" w:date="2022-07-21T17:18:00Z"/>
          <w:b/>
          <w:bCs/>
          <w:u w:val="single"/>
          <w:rPrChange w:id="1671" w:author="Gordon McNab (BRT-UK)" w:date="2022-07-21T17:18:00Z">
            <w:rPr>
              <w:ins w:id="1672" w:author="Gordon McNab (BRT-UK)" w:date="2022-07-21T17:18:00Z"/>
            </w:rPr>
          </w:rPrChange>
        </w:rPr>
      </w:pPr>
      <w:proofErr w:type="spellStart"/>
      <w:ins w:id="1673" w:author="Gordon McNab (BRT-UK)" w:date="2022-07-27T13:51:00Z">
        <w:r>
          <w:rPr>
            <w:b/>
            <w:bCs/>
            <w:u w:val="single"/>
          </w:rPr>
          <w:t>FreeRTOS</w:t>
        </w:r>
        <w:proofErr w:type="spellEnd"/>
        <w:r>
          <w:rPr>
            <w:b/>
            <w:bCs/>
            <w:u w:val="single"/>
          </w:rPr>
          <w:t xml:space="preserve"> Modifications</w:t>
        </w:r>
      </w:ins>
    </w:p>
    <w:p w14:paraId="1CF0E643" w14:textId="2368125E" w:rsidR="00B64AAD" w:rsidRDefault="00F10D26" w:rsidP="00B64AAD">
      <w:pPr>
        <w:rPr>
          <w:ins w:id="1674" w:author="Gordon McNab (BRT-UK)" w:date="2022-07-21T17:17:00Z"/>
        </w:rPr>
      </w:pPr>
      <w:ins w:id="1675" w:author="Gordon McNab (BRT-UK)" w:date="2022-07-21T11:39:00Z">
        <w:r>
          <w:t xml:space="preserve">We now need </w:t>
        </w:r>
      </w:ins>
      <w:ins w:id="1676" w:author="Gordon McNab (BRT-UK)" w:date="2022-07-21T11:54:00Z">
        <w:r w:rsidR="00F40AFE">
          <w:t xml:space="preserve">to modify the </w:t>
        </w:r>
      </w:ins>
      <w:proofErr w:type="spellStart"/>
      <w:ins w:id="1677" w:author="Gordon McNab (BRT-UK)" w:date="2022-07-21T11:57:00Z">
        <w:r w:rsidR="00F40AFE">
          <w:t>FreeRTOS</w:t>
        </w:r>
        <w:proofErr w:type="spellEnd"/>
        <w:r w:rsidR="00F40AFE">
          <w:t xml:space="preserve"> default task to </w:t>
        </w:r>
      </w:ins>
      <w:ins w:id="1678" w:author="Gordon McNab (BRT-UK)" w:date="2022-07-21T12:07:00Z">
        <w:r w:rsidR="00FA633D">
          <w:t xml:space="preserve">call the </w:t>
        </w:r>
        <w:r w:rsidR="00FA633D" w:rsidRPr="00A26D82">
          <w:rPr>
            <w:rStyle w:val="codestyleChar"/>
            <w:rPrChange w:id="1679" w:author="Gordon McNab (BRT-UK)" w:date="2022-07-25T16:33:00Z">
              <w:rPr/>
            </w:rPrChange>
          </w:rPr>
          <w:t>ESD_Start()</w:t>
        </w:r>
        <w:r w:rsidR="00FA633D">
          <w:t xml:space="preserve"> function. </w:t>
        </w:r>
      </w:ins>
    </w:p>
    <w:p w14:paraId="2F88B04C" w14:textId="0AF82656" w:rsidR="00E17DD9" w:rsidRDefault="00F035F2" w:rsidP="00B64AAD">
      <w:pPr>
        <w:rPr>
          <w:ins w:id="1680" w:author="Gordon McNab (BRT-UK)" w:date="2022-07-21T12:44:00Z"/>
        </w:rPr>
        <w:pPrChange w:id="1681" w:author="Gordon McNab (BRT-UK)" w:date="2022-07-21T17:16:00Z">
          <w:pPr>
            <w:pStyle w:val="ListParagraph"/>
            <w:numPr>
              <w:numId w:val="50"/>
            </w:numPr>
            <w:ind w:hanging="360"/>
          </w:pPr>
        </w:pPrChange>
      </w:pPr>
      <w:ins w:id="1682" w:author="Gordon McNab (BRT-UK)" w:date="2022-07-21T12:19:00Z">
        <w:r>
          <w:t xml:space="preserve">A prototype for the </w:t>
        </w:r>
        <w:r w:rsidRPr="00A26D82">
          <w:rPr>
            <w:rStyle w:val="codestyleChar"/>
            <w:rPrChange w:id="1683" w:author="Gordon McNab (BRT-UK)" w:date="2022-07-25T16:33:00Z">
              <w:rPr/>
            </w:rPrChange>
          </w:rPr>
          <w:t>ESD_Start()</w:t>
        </w:r>
        <w:r>
          <w:t xml:space="preserve"> function needs to be added to the </w:t>
        </w:r>
      </w:ins>
      <w:proofErr w:type="spellStart"/>
      <w:ins w:id="1684" w:author="Gordon McNab (BRT-UK)" w:date="2022-07-21T12:20:00Z">
        <w:r>
          <w:t>FreeRTOS</w:t>
        </w:r>
        <w:proofErr w:type="spellEnd"/>
        <w:r>
          <w:t xml:space="preserve"> </w:t>
        </w:r>
      </w:ins>
      <w:ins w:id="1685" w:author="Gordon McNab (BRT-UK)" w:date="2022-07-21T12:44:00Z">
        <w:r w:rsidR="0077518B">
          <w:t xml:space="preserve">code. The </w:t>
        </w:r>
        <w:r w:rsidR="0077518B" w:rsidRPr="00A26D82">
          <w:rPr>
            <w:rStyle w:val="codestyleChar"/>
            <w:rPrChange w:id="1686" w:author="Gordon McNab (BRT-UK)" w:date="2022-07-25T16:33:00Z">
              <w:rPr/>
            </w:rPrChange>
          </w:rPr>
          <w:t xml:space="preserve">main() </w:t>
        </w:r>
        <w:r w:rsidR="0077518B">
          <w:t xml:space="preserve">function from </w:t>
        </w:r>
        <w:proofErr w:type="spellStart"/>
        <w:r w:rsidR="0077518B">
          <w:t>FreeRTOS</w:t>
        </w:r>
        <w:proofErr w:type="spellEnd"/>
        <w:r w:rsidR="0077518B">
          <w:t xml:space="preserve"> is found in the </w:t>
        </w:r>
        <w:r w:rsidR="0077518B">
          <w:t>“</w:t>
        </w:r>
        <w:r w:rsidR="0077518B" w:rsidRPr="00A26D82">
          <w:rPr>
            <w:rStyle w:val="codestyleChar"/>
            <w:rPrChange w:id="1687" w:author="Gordon McNab (BRT-UK)" w:date="2022-07-25T16:33:00Z">
              <w:rPr/>
            </w:rPrChange>
          </w:rPr>
          <w:t>Core\Src\main.c</w:t>
        </w:r>
        <w:r w:rsidR="0077518B">
          <w:t>”</w:t>
        </w:r>
      </w:ins>
      <w:ins w:id="1688" w:author="Gordon McNab (BRT-UK)" w:date="2022-07-21T12:20:00Z">
        <w:r>
          <w:t xml:space="preserve"> file</w:t>
        </w:r>
      </w:ins>
      <w:ins w:id="1689" w:author="Gordon McNab (BRT-UK)" w:date="2022-07-21T12:45:00Z">
        <w:r w:rsidR="0077518B">
          <w:t xml:space="preserve">. The </w:t>
        </w:r>
      </w:ins>
      <w:ins w:id="1690" w:author="Gordon McNab (BRT-UK)" w:date="2022-07-21T12:20:00Z">
        <w:r>
          <w:t xml:space="preserve">call to the </w:t>
        </w:r>
      </w:ins>
      <w:ins w:id="1691" w:author="Gordon McNab (BRT-UK)" w:date="2022-07-21T12:45:00Z">
        <w:r w:rsidR="0077518B" w:rsidRPr="00A26D82">
          <w:rPr>
            <w:rStyle w:val="codestyleChar"/>
            <w:rPrChange w:id="1692" w:author="Gordon McNab (BRT-UK)" w:date="2022-07-25T16:33:00Z">
              <w:rPr/>
            </w:rPrChange>
          </w:rPr>
          <w:t>EST_Start()</w:t>
        </w:r>
        <w:r w:rsidR="0077518B">
          <w:t xml:space="preserve"> </w:t>
        </w:r>
      </w:ins>
      <w:ins w:id="1693" w:author="Gordon McNab (BRT-UK)" w:date="2022-07-21T12:20:00Z">
        <w:r>
          <w:t>function</w:t>
        </w:r>
      </w:ins>
      <w:ins w:id="1694" w:author="Gordon McNab (BRT-UK)" w:date="2022-07-21T12:45:00Z">
        <w:r w:rsidR="0077518B">
          <w:t xml:space="preserve"> is</w:t>
        </w:r>
      </w:ins>
      <w:ins w:id="1695" w:author="Gordon McNab (BRT-UK)" w:date="2022-07-21T12:20:00Z">
        <w:r>
          <w:t xml:space="preserve"> added to the “</w:t>
        </w:r>
        <w:r w:rsidRPr="00A26D82">
          <w:rPr>
            <w:rStyle w:val="codestyleChar"/>
            <w:rPrChange w:id="1696" w:author="Gordon McNab (BRT-UK)" w:date="2022-07-25T16:33:00Z">
              <w:rPr/>
            </w:rPrChange>
          </w:rPr>
          <w:t>StartDefaultTask</w:t>
        </w:r>
      </w:ins>
      <w:ins w:id="1697" w:author="Gordon McNab (BRT-UK)" w:date="2022-07-25T16:33:00Z">
        <w:r w:rsidR="00A26D82">
          <w:rPr>
            <w:rStyle w:val="codestyleChar"/>
          </w:rPr>
          <w:t>()</w:t>
        </w:r>
      </w:ins>
      <w:ins w:id="1698" w:author="Gordon McNab (BRT-UK)" w:date="2022-07-21T12:20:00Z">
        <w:r>
          <w:t>” func</w:t>
        </w:r>
      </w:ins>
      <w:ins w:id="1699" w:author="Gordon McNab (BRT-UK)" w:date="2022-07-21T12:21:00Z">
        <w:r>
          <w:t xml:space="preserve">tion. </w:t>
        </w:r>
      </w:ins>
      <w:ins w:id="1700" w:author="Gordon McNab (BRT-UK)" w:date="2022-07-21T12:42:00Z">
        <w:r w:rsidR="00E17DD9">
          <w:t xml:space="preserve">The code changes </w:t>
        </w:r>
      </w:ins>
      <w:ins w:id="1701" w:author="Gordon McNab (BRT-UK)" w:date="2022-07-21T12:43:00Z">
        <w:r w:rsidR="00E17DD9">
          <w:t xml:space="preserve">for the </w:t>
        </w:r>
        <w:proofErr w:type="spellStart"/>
        <w:r w:rsidR="00E17DD9">
          <w:t>FreeRTOS</w:t>
        </w:r>
        <w:proofErr w:type="spellEnd"/>
        <w:r w:rsidR="00E17DD9">
          <w:t xml:space="preserve"> </w:t>
        </w:r>
        <w:r w:rsidR="00E17DD9" w:rsidRPr="00A26D82">
          <w:rPr>
            <w:rStyle w:val="codestyleChar"/>
            <w:rPrChange w:id="1702" w:author="Gordon McNab (BRT-UK)" w:date="2022-07-25T16:33:00Z">
              <w:rPr/>
            </w:rPrChange>
          </w:rPr>
          <w:t>main.c</w:t>
        </w:r>
        <w:r w:rsidR="00E17DD9">
          <w:t xml:space="preserve"> file are shown in </w:t>
        </w:r>
        <w:r w:rsidR="00E17DD9">
          <w:fldChar w:fldCharType="begin"/>
        </w:r>
        <w:r w:rsidR="00E17DD9">
          <w:instrText xml:space="preserve"> REF _Ref109299843 \h </w:instrText>
        </w:r>
      </w:ins>
      <w:r w:rsidR="00E17DD9">
        <w:fldChar w:fldCharType="separate"/>
      </w:r>
      <w:ins w:id="1703" w:author="Gordon McNab (BRT-UK)" w:date="2022-07-21T12:43:00Z">
        <w:r w:rsidR="00E17DD9">
          <w:t xml:space="preserve">Figure </w:t>
        </w:r>
        <w:r w:rsidR="00E17DD9">
          <w:rPr>
            <w:noProof/>
          </w:rPr>
          <w:t>30</w:t>
        </w:r>
        <w:r w:rsidR="00E17DD9">
          <w:fldChar w:fldCharType="end"/>
        </w:r>
        <w:r w:rsidR="00E17DD9">
          <w:t>.</w:t>
        </w:r>
      </w:ins>
    </w:p>
    <w:p w14:paraId="621C2021" w14:textId="4729F429" w:rsidR="00B91A72" w:rsidRDefault="00E17DD9" w:rsidP="00E17DD9">
      <w:pPr>
        <w:pStyle w:val="ListParagraph"/>
        <w:rPr>
          <w:ins w:id="1704" w:author="Gordon McNab (BRT-UK)" w:date="2022-07-21T12:21:00Z"/>
        </w:rPr>
        <w:pPrChange w:id="1705" w:author="Gordon McNab (BRT-UK)" w:date="2022-07-21T12:44:00Z">
          <w:pPr>
            <w:pStyle w:val="ListParagraph"/>
            <w:numPr>
              <w:numId w:val="37"/>
            </w:numPr>
            <w:ind w:hanging="360"/>
          </w:pPr>
        </w:pPrChange>
      </w:pPr>
      <w:ins w:id="1706" w:author="Gordon McNab (BRT-UK)" w:date="2022-07-21T12:43:00Z">
        <w:r>
          <w:t xml:space="preserve"> </w:t>
        </w:r>
      </w:ins>
    </w:p>
    <w:p w14:paraId="442CCED5" w14:textId="41F160BC" w:rsidR="00F035F2" w:rsidRDefault="00E17DD9" w:rsidP="00E17DD9">
      <w:pPr>
        <w:pBdr>
          <w:top w:val="single" w:sz="4" w:space="1" w:color="auto"/>
          <w:left w:val="single" w:sz="4" w:space="4" w:color="auto"/>
          <w:right w:val="single" w:sz="4" w:space="4" w:color="auto"/>
        </w:pBdr>
        <w:rPr>
          <w:ins w:id="1707" w:author="Gordon McNab (BRT-UK)" w:date="2022-07-21T12:39:00Z"/>
        </w:rPr>
        <w:pPrChange w:id="1708" w:author="Gordon McNab (BRT-UK)" w:date="2022-07-21T12:41:00Z">
          <w:pPr/>
        </w:pPrChange>
      </w:pPr>
      <w:ins w:id="1709" w:author="Gordon McNab (BRT-UK)" w:date="2022-07-21T12:41:00Z">
        <w:r>
          <w:t>Core\</w:t>
        </w:r>
        <w:proofErr w:type="spellStart"/>
        <w:r>
          <w:t>Src</w:t>
        </w:r>
        <w:proofErr w:type="spellEnd"/>
        <w:r>
          <w:t>\</w:t>
        </w:r>
        <w:proofErr w:type="spellStart"/>
        <w:r>
          <w:t>main.c</w:t>
        </w:r>
      </w:ins>
      <w:proofErr w:type="spellEnd"/>
    </w:p>
    <w:p w14:paraId="1BBB7160" w14:textId="199D751D" w:rsidR="00E17DD9" w:rsidRPr="00E17DD9" w:rsidRDefault="00A26D82" w:rsidP="00DE6408">
      <w:pPr>
        <w:pStyle w:val="codestyle"/>
        <w:rPr>
          <w:ins w:id="1710" w:author="Gordon McNab (BRT-UK)" w:date="2022-07-21T12:39:00Z"/>
        </w:rPr>
        <w:pPrChange w:id="1711" w:author="Gordon McNab (BRT-UK)" w:date="2022-07-27T14:09:00Z">
          <w:pPr/>
        </w:pPrChange>
      </w:pPr>
      <w:ins w:id="1712" w:author="Gordon McNab (BRT-UK)" w:date="2022-07-25T16:08:00Z">
        <w:r w:rsidRPr="00A26D82">
          <w:rPr>
            <w:rPrChange w:id="1713" w:author="Gordon McNab (BRT-UK)" w:date="2022-07-25T16:08:00Z">
              <w:rPr>
                <w:highlight w:val="yellow"/>
              </w:rPr>
            </w:rPrChange>
          </w:rPr>
          <w:t>757</w:t>
        </w:r>
      </w:ins>
      <w:ins w:id="1714" w:author="Gordon McNab (BRT-UK)" w:date="2022-07-21T17:18:00Z">
        <w:r w:rsidR="00B64AAD" w:rsidRPr="00A26D82">
          <w:t>:</w:t>
        </w:r>
        <w:r w:rsidR="00B64AAD">
          <w:t xml:space="preserve"> </w:t>
        </w:r>
      </w:ins>
      <w:ins w:id="1715" w:author="Gordon McNab (BRT-UK)" w:date="2022-07-21T12:39:00Z">
        <w:r w:rsidR="00E17DD9" w:rsidRPr="00E17DD9">
          <w:t>/* USER CODE BEGIN 4 */</w:t>
        </w:r>
      </w:ins>
    </w:p>
    <w:p w14:paraId="00F936C3" w14:textId="29ED3F37" w:rsidR="00E17DD9" w:rsidRPr="00E17DD9" w:rsidRDefault="00A26D82" w:rsidP="00DE6408">
      <w:pPr>
        <w:pStyle w:val="codestyle"/>
        <w:rPr>
          <w:ins w:id="1716" w:author="Gordon McNab (BRT-UK)" w:date="2022-07-21T12:39:00Z"/>
        </w:rPr>
        <w:pPrChange w:id="1717" w:author="Gordon McNab (BRT-UK)" w:date="2022-07-27T14:09:00Z">
          <w:pPr/>
        </w:pPrChange>
      </w:pPr>
      <w:ins w:id="1718" w:author="Gordon McNab (BRT-UK)" w:date="2022-07-25T16:08:00Z">
        <w:r w:rsidRPr="00FB3176">
          <w:t>75</w:t>
        </w:r>
      </w:ins>
      <w:ins w:id="1719" w:author="Gordon McNab (BRT-UK)" w:date="2022-07-25T16:09:00Z">
        <w:r>
          <w:t>8</w:t>
        </w:r>
      </w:ins>
      <w:ins w:id="1720" w:author="Gordon McNab (BRT-UK)" w:date="2022-07-25T16:08:00Z">
        <w:r w:rsidRPr="00A26D82">
          <w:t>:</w:t>
        </w:r>
        <w:r>
          <w:t xml:space="preserve"> </w:t>
        </w:r>
      </w:ins>
      <w:ins w:id="1721" w:author="Gordon McNab (BRT-UK)" w:date="2022-07-21T17:17:00Z">
        <w:r w:rsidR="00B64AAD">
          <w:rPr>
            <w:highlight w:val="red"/>
          </w:rPr>
          <w:t xml:space="preserve">Extern </w:t>
        </w:r>
      </w:ins>
      <w:ins w:id="1722" w:author="Gordon McNab (BRT-UK)" w:date="2022-07-21T12:39:00Z">
        <w:r w:rsidR="00E17DD9" w:rsidRPr="00E17DD9">
          <w:rPr>
            <w:highlight w:val="red"/>
            <w:rPrChange w:id="1723" w:author="Gordon McNab (BRT-UK)" w:date="2022-07-21T12:40:00Z">
              <w:rPr/>
            </w:rPrChange>
          </w:rPr>
          <w:t>void ESD_Start();</w:t>
        </w:r>
      </w:ins>
    </w:p>
    <w:p w14:paraId="73B683DE" w14:textId="41BA39E7" w:rsidR="00E17DD9" w:rsidRPr="00E17DD9" w:rsidRDefault="00A26D82" w:rsidP="00DE6408">
      <w:pPr>
        <w:pStyle w:val="codestyle"/>
        <w:rPr>
          <w:ins w:id="1724" w:author="Gordon McNab (BRT-UK)" w:date="2022-07-21T12:39:00Z"/>
        </w:rPr>
        <w:pPrChange w:id="1725" w:author="Gordon McNab (BRT-UK)" w:date="2022-07-27T14:09:00Z">
          <w:pPr/>
        </w:pPrChange>
      </w:pPr>
      <w:ins w:id="1726" w:author="Gordon McNab (BRT-UK)" w:date="2022-07-25T16:08:00Z">
        <w:r w:rsidRPr="00FB3176">
          <w:t>75</w:t>
        </w:r>
      </w:ins>
      <w:ins w:id="1727" w:author="Gordon McNab (BRT-UK)" w:date="2022-07-25T16:09:00Z">
        <w:r>
          <w:t>9</w:t>
        </w:r>
      </w:ins>
      <w:ins w:id="1728" w:author="Gordon McNab (BRT-UK)" w:date="2022-07-25T16:08:00Z">
        <w:r w:rsidRPr="00A26D82">
          <w:t>:</w:t>
        </w:r>
      </w:ins>
    </w:p>
    <w:p w14:paraId="3BEDE239" w14:textId="68D0B767" w:rsidR="00E17DD9" w:rsidRPr="00E17DD9" w:rsidRDefault="00A26D82" w:rsidP="00DE6408">
      <w:pPr>
        <w:pStyle w:val="codestyle"/>
        <w:rPr>
          <w:ins w:id="1729" w:author="Gordon McNab (BRT-UK)" w:date="2022-07-21T12:39:00Z"/>
        </w:rPr>
        <w:pPrChange w:id="1730" w:author="Gordon McNab (BRT-UK)" w:date="2022-07-27T14:09:00Z">
          <w:pPr/>
        </w:pPrChange>
      </w:pPr>
      <w:ins w:id="1731" w:author="Gordon McNab (BRT-UK)" w:date="2022-07-25T16:08:00Z">
        <w:r w:rsidRPr="00FB3176">
          <w:t>7</w:t>
        </w:r>
        <w:r>
          <w:t>60</w:t>
        </w:r>
        <w:r w:rsidRPr="00A26D82">
          <w:t>:</w:t>
        </w:r>
        <w:r>
          <w:t xml:space="preserve"> </w:t>
        </w:r>
      </w:ins>
      <w:ins w:id="1732" w:author="Gordon McNab (BRT-UK)" w:date="2022-07-21T12:39:00Z">
        <w:r w:rsidR="00E17DD9" w:rsidRPr="00E17DD9">
          <w:t>/* USER CODE END 4 */</w:t>
        </w:r>
      </w:ins>
    </w:p>
    <w:p w14:paraId="300C6C6A" w14:textId="5FCCDE84" w:rsidR="00E17DD9" w:rsidRPr="00E17DD9" w:rsidRDefault="00A26D82" w:rsidP="00DE6408">
      <w:pPr>
        <w:pStyle w:val="codestyle"/>
        <w:rPr>
          <w:ins w:id="1733" w:author="Gordon McNab (BRT-UK)" w:date="2022-07-21T12:39:00Z"/>
        </w:rPr>
        <w:pPrChange w:id="1734" w:author="Gordon McNab (BRT-UK)" w:date="2022-07-27T14:09:00Z">
          <w:pPr/>
        </w:pPrChange>
      </w:pPr>
      <w:ins w:id="1735" w:author="Gordon McNab (BRT-UK)" w:date="2022-07-25T16:08:00Z">
        <w:r w:rsidRPr="00FB3176">
          <w:t>7</w:t>
        </w:r>
        <w:r>
          <w:t>6</w:t>
        </w:r>
        <w:r>
          <w:t>1</w:t>
        </w:r>
        <w:r w:rsidRPr="00A26D82">
          <w:t>:</w:t>
        </w:r>
      </w:ins>
    </w:p>
    <w:p w14:paraId="67A7F1D3" w14:textId="2CAE0718" w:rsidR="00E17DD9" w:rsidRPr="00E17DD9" w:rsidRDefault="00A26D82" w:rsidP="00DE6408">
      <w:pPr>
        <w:pStyle w:val="codestyle"/>
        <w:rPr>
          <w:ins w:id="1736" w:author="Gordon McNab (BRT-UK)" w:date="2022-07-21T12:39:00Z"/>
        </w:rPr>
        <w:pPrChange w:id="1737" w:author="Gordon McNab (BRT-UK)" w:date="2022-07-27T14:09:00Z">
          <w:pPr/>
        </w:pPrChange>
      </w:pPr>
      <w:ins w:id="1738" w:author="Gordon McNab (BRT-UK)" w:date="2022-07-25T16:08:00Z">
        <w:r w:rsidRPr="00FB3176">
          <w:t>7</w:t>
        </w:r>
        <w:r>
          <w:t>6</w:t>
        </w:r>
        <w:r>
          <w:t>2</w:t>
        </w:r>
        <w:r w:rsidRPr="00A26D82">
          <w:t>:</w:t>
        </w:r>
        <w:r>
          <w:t xml:space="preserve"> </w:t>
        </w:r>
      </w:ins>
      <w:ins w:id="1739" w:author="Gordon McNab (BRT-UK)" w:date="2022-07-21T12:39:00Z">
        <w:r w:rsidR="00E17DD9" w:rsidRPr="00E17DD9">
          <w:t>/* USER CODE BEGIN Header_StartDefaultTask */</w:t>
        </w:r>
      </w:ins>
    </w:p>
    <w:p w14:paraId="30F52B42" w14:textId="72176A92" w:rsidR="00E17DD9" w:rsidRPr="00E17DD9" w:rsidRDefault="00A26D82" w:rsidP="00DE6408">
      <w:pPr>
        <w:pStyle w:val="codestyle"/>
        <w:rPr>
          <w:ins w:id="1740" w:author="Gordon McNab (BRT-UK)" w:date="2022-07-21T12:39:00Z"/>
        </w:rPr>
        <w:pPrChange w:id="1741" w:author="Gordon McNab (BRT-UK)" w:date="2022-07-27T14:09:00Z">
          <w:pPr/>
        </w:pPrChange>
      </w:pPr>
      <w:ins w:id="1742" w:author="Gordon McNab (BRT-UK)" w:date="2022-07-25T16:08:00Z">
        <w:r w:rsidRPr="00FB3176">
          <w:t>7</w:t>
        </w:r>
        <w:r>
          <w:t>6</w:t>
        </w:r>
        <w:r>
          <w:t>3</w:t>
        </w:r>
        <w:r w:rsidRPr="00A26D82">
          <w:t>:</w:t>
        </w:r>
        <w:r>
          <w:t xml:space="preserve"> </w:t>
        </w:r>
      </w:ins>
      <w:ins w:id="1743" w:author="Gordon McNab (BRT-UK)" w:date="2022-07-21T12:39:00Z">
        <w:r w:rsidR="00E17DD9" w:rsidRPr="00E17DD9">
          <w:t>/**</w:t>
        </w:r>
      </w:ins>
    </w:p>
    <w:p w14:paraId="48894344" w14:textId="5063CD60" w:rsidR="00E17DD9" w:rsidRPr="00E17DD9" w:rsidRDefault="00A26D82" w:rsidP="00DE6408">
      <w:pPr>
        <w:pStyle w:val="codestyle"/>
        <w:rPr>
          <w:ins w:id="1744" w:author="Gordon McNab (BRT-UK)" w:date="2022-07-21T12:39:00Z"/>
        </w:rPr>
        <w:pPrChange w:id="1745" w:author="Gordon McNab (BRT-UK)" w:date="2022-07-27T14:09:00Z">
          <w:pPr/>
        </w:pPrChange>
      </w:pPr>
      <w:ins w:id="1746" w:author="Gordon McNab (BRT-UK)" w:date="2022-07-25T16:08:00Z">
        <w:r w:rsidRPr="00FB3176">
          <w:t>7</w:t>
        </w:r>
        <w:r>
          <w:t>6</w:t>
        </w:r>
        <w:r>
          <w:t>4</w:t>
        </w:r>
        <w:r w:rsidRPr="00A26D82">
          <w:t>:</w:t>
        </w:r>
        <w:r>
          <w:t xml:space="preserve"> </w:t>
        </w:r>
      </w:ins>
      <w:ins w:id="1747" w:author="Gordon McNab (BRT-UK)" w:date="2022-07-21T12:39:00Z">
        <w:r w:rsidR="00E17DD9" w:rsidRPr="00E17DD9">
          <w:t xml:space="preserve">  * @brief  Function implementing the defaultTask thread.</w:t>
        </w:r>
      </w:ins>
    </w:p>
    <w:p w14:paraId="54E65BB2" w14:textId="50D1B801" w:rsidR="00E17DD9" w:rsidRPr="00E17DD9" w:rsidRDefault="00A26D82" w:rsidP="00DE6408">
      <w:pPr>
        <w:pStyle w:val="codestyle"/>
        <w:rPr>
          <w:ins w:id="1748" w:author="Gordon McNab (BRT-UK)" w:date="2022-07-21T12:39:00Z"/>
        </w:rPr>
        <w:pPrChange w:id="1749" w:author="Gordon McNab (BRT-UK)" w:date="2022-07-27T14:09:00Z">
          <w:pPr/>
        </w:pPrChange>
      </w:pPr>
      <w:ins w:id="1750" w:author="Gordon McNab (BRT-UK)" w:date="2022-07-25T16:08:00Z">
        <w:r w:rsidRPr="00FB3176">
          <w:t>7</w:t>
        </w:r>
        <w:r>
          <w:t>6</w:t>
        </w:r>
        <w:r>
          <w:t>5</w:t>
        </w:r>
        <w:r w:rsidRPr="00A26D82">
          <w:t>:</w:t>
        </w:r>
        <w:r>
          <w:t xml:space="preserve"> </w:t>
        </w:r>
      </w:ins>
      <w:ins w:id="1751" w:author="Gordon McNab (BRT-UK)" w:date="2022-07-21T12:39:00Z">
        <w:r w:rsidR="00E17DD9" w:rsidRPr="00E17DD9">
          <w:t xml:space="preserve">  * @param  argument: Not used </w:t>
        </w:r>
      </w:ins>
    </w:p>
    <w:p w14:paraId="2458AD42" w14:textId="30FD05FC" w:rsidR="00E17DD9" w:rsidRPr="00E17DD9" w:rsidRDefault="00A26D82" w:rsidP="00DE6408">
      <w:pPr>
        <w:pStyle w:val="codestyle"/>
        <w:rPr>
          <w:ins w:id="1752" w:author="Gordon McNab (BRT-UK)" w:date="2022-07-21T12:39:00Z"/>
        </w:rPr>
        <w:pPrChange w:id="1753" w:author="Gordon McNab (BRT-UK)" w:date="2022-07-27T14:09:00Z">
          <w:pPr/>
        </w:pPrChange>
      </w:pPr>
      <w:ins w:id="1754" w:author="Gordon McNab (BRT-UK)" w:date="2022-07-25T16:08:00Z">
        <w:r w:rsidRPr="00FB3176">
          <w:t>7</w:t>
        </w:r>
        <w:r>
          <w:t>6</w:t>
        </w:r>
        <w:r>
          <w:t>6</w:t>
        </w:r>
        <w:r w:rsidRPr="00A26D82">
          <w:t>:</w:t>
        </w:r>
        <w:r>
          <w:t xml:space="preserve"> </w:t>
        </w:r>
      </w:ins>
      <w:ins w:id="1755" w:author="Gordon McNab (BRT-UK)" w:date="2022-07-21T12:39:00Z">
        <w:r w:rsidR="00E17DD9" w:rsidRPr="00E17DD9">
          <w:t xml:space="preserve">  * @retval None</w:t>
        </w:r>
      </w:ins>
    </w:p>
    <w:p w14:paraId="78FB7E89" w14:textId="14AE8D94" w:rsidR="00E17DD9" w:rsidRPr="00E17DD9" w:rsidRDefault="00A26D82" w:rsidP="00DE6408">
      <w:pPr>
        <w:pStyle w:val="codestyle"/>
        <w:rPr>
          <w:ins w:id="1756" w:author="Gordon McNab (BRT-UK)" w:date="2022-07-21T12:39:00Z"/>
        </w:rPr>
        <w:pPrChange w:id="1757" w:author="Gordon McNab (BRT-UK)" w:date="2022-07-27T14:09:00Z">
          <w:pPr/>
        </w:pPrChange>
      </w:pPr>
      <w:ins w:id="1758" w:author="Gordon McNab (BRT-UK)" w:date="2022-07-25T16:08:00Z">
        <w:r w:rsidRPr="00FB3176">
          <w:t>7</w:t>
        </w:r>
        <w:r>
          <w:t>6</w:t>
        </w:r>
        <w:r>
          <w:t>7</w:t>
        </w:r>
        <w:r w:rsidRPr="00A26D82">
          <w:t>:</w:t>
        </w:r>
        <w:r>
          <w:t xml:space="preserve"> </w:t>
        </w:r>
      </w:ins>
      <w:ins w:id="1759" w:author="Gordon McNab (BRT-UK)" w:date="2022-07-21T12:39:00Z">
        <w:r w:rsidR="00E17DD9" w:rsidRPr="00E17DD9">
          <w:t xml:space="preserve">  */</w:t>
        </w:r>
      </w:ins>
    </w:p>
    <w:p w14:paraId="63324B7F" w14:textId="58472A59" w:rsidR="00E17DD9" w:rsidRPr="00E17DD9" w:rsidRDefault="00A26D82" w:rsidP="00DE6408">
      <w:pPr>
        <w:pStyle w:val="codestyle"/>
        <w:rPr>
          <w:ins w:id="1760" w:author="Gordon McNab (BRT-UK)" w:date="2022-07-21T12:39:00Z"/>
        </w:rPr>
        <w:pPrChange w:id="1761" w:author="Gordon McNab (BRT-UK)" w:date="2022-07-27T14:09:00Z">
          <w:pPr/>
        </w:pPrChange>
      </w:pPr>
      <w:ins w:id="1762" w:author="Gordon McNab (BRT-UK)" w:date="2022-07-25T16:08:00Z">
        <w:r w:rsidRPr="00FB3176">
          <w:t>7</w:t>
        </w:r>
        <w:r>
          <w:t>6</w:t>
        </w:r>
      </w:ins>
      <w:ins w:id="1763" w:author="Gordon McNab (BRT-UK)" w:date="2022-07-25T16:09:00Z">
        <w:r>
          <w:t>8</w:t>
        </w:r>
      </w:ins>
      <w:ins w:id="1764" w:author="Gordon McNab (BRT-UK)" w:date="2022-07-25T16:08:00Z">
        <w:r w:rsidRPr="00A26D82">
          <w:t>:</w:t>
        </w:r>
        <w:r>
          <w:t xml:space="preserve"> </w:t>
        </w:r>
      </w:ins>
      <w:ins w:id="1765" w:author="Gordon McNab (BRT-UK)" w:date="2022-07-21T12:39:00Z">
        <w:r w:rsidR="00E17DD9" w:rsidRPr="00E17DD9">
          <w:t>/* USER CODE END Header_StartDefaultTask */</w:t>
        </w:r>
      </w:ins>
    </w:p>
    <w:p w14:paraId="1B873F8D" w14:textId="39A93824" w:rsidR="00E17DD9" w:rsidRPr="00E17DD9" w:rsidRDefault="00A26D82" w:rsidP="00DE6408">
      <w:pPr>
        <w:pStyle w:val="codestyle"/>
        <w:rPr>
          <w:ins w:id="1766" w:author="Gordon McNab (BRT-UK)" w:date="2022-07-21T12:39:00Z"/>
        </w:rPr>
        <w:pPrChange w:id="1767" w:author="Gordon McNab (BRT-UK)" w:date="2022-07-27T14:09:00Z">
          <w:pPr/>
        </w:pPrChange>
      </w:pPr>
      <w:ins w:id="1768" w:author="Gordon McNab (BRT-UK)" w:date="2022-07-25T16:08:00Z">
        <w:r w:rsidRPr="00FB3176">
          <w:t>7</w:t>
        </w:r>
        <w:r>
          <w:t>6</w:t>
        </w:r>
      </w:ins>
      <w:ins w:id="1769" w:author="Gordon McNab (BRT-UK)" w:date="2022-07-25T16:09:00Z">
        <w:r>
          <w:t>9</w:t>
        </w:r>
      </w:ins>
      <w:ins w:id="1770" w:author="Gordon McNab (BRT-UK)" w:date="2022-07-25T16:08:00Z">
        <w:r w:rsidRPr="00A26D82">
          <w:t>:</w:t>
        </w:r>
        <w:r>
          <w:t xml:space="preserve"> </w:t>
        </w:r>
      </w:ins>
      <w:ins w:id="1771" w:author="Gordon McNab (BRT-UK)" w:date="2022-07-21T12:39:00Z">
        <w:r w:rsidR="00E17DD9" w:rsidRPr="00E17DD9">
          <w:t>void StartDefaultTask(void const * argument)</w:t>
        </w:r>
      </w:ins>
    </w:p>
    <w:p w14:paraId="2E9DB3BB" w14:textId="4C6643D2" w:rsidR="00E17DD9" w:rsidRPr="00E17DD9" w:rsidRDefault="00A26D82" w:rsidP="00DE6408">
      <w:pPr>
        <w:pStyle w:val="codestyle"/>
        <w:rPr>
          <w:ins w:id="1772" w:author="Gordon McNab (BRT-UK)" w:date="2022-07-21T12:39:00Z"/>
        </w:rPr>
        <w:pPrChange w:id="1773" w:author="Gordon McNab (BRT-UK)" w:date="2022-07-27T14:09:00Z">
          <w:pPr/>
        </w:pPrChange>
      </w:pPr>
      <w:ins w:id="1774" w:author="Gordon McNab (BRT-UK)" w:date="2022-07-25T16:08:00Z">
        <w:r w:rsidRPr="00FB3176">
          <w:t>7</w:t>
        </w:r>
        <w:r>
          <w:t>7</w:t>
        </w:r>
        <w:r>
          <w:t>0</w:t>
        </w:r>
        <w:r w:rsidRPr="00A26D82">
          <w:t>:</w:t>
        </w:r>
        <w:r>
          <w:t xml:space="preserve"> </w:t>
        </w:r>
      </w:ins>
      <w:ins w:id="1775" w:author="Gordon McNab (BRT-UK)" w:date="2022-07-21T12:39:00Z">
        <w:r w:rsidR="00E17DD9" w:rsidRPr="00E17DD9">
          <w:t>{</w:t>
        </w:r>
      </w:ins>
    </w:p>
    <w:p w14:paraId="7304C68D" w14:textId="7BB1B65B" w:rsidR="00E17DD9" w:rsidRPr="00E17DD9" w:rsidRDefault="00A26D82" w:rsidP="00DE6408">
      <w:pPr>
        <w:pStyle w:val="codestyle"/>
        <w:rPr>
          <w:ins w:id="1776" w:author="Gordon McNab (BRT-UK)" w:date="2022-07-21T12:39:00Z"/>
        </w:rPr>
        <w:pPrChange w:id="1777" w:author="Gordon McNab (BRT-UK)" w:date="2022-07-27T14:09:00Z">
          <w:pPr/>
        </w:pPrChange>
      </w:pPr>
      <w:ins w:id="1778" w:author="Gordon McNab (BRT-UK)" w:date="2022-07-25T16:08:00Z">
        <w:r w:rsidRPr="00FB3176">
          <w:t>7</w:t>
        </w:r>
        <w:r>
          <w:t>7</w:t>
        </w:r>
      </w:ins>
      <w:ins w:id="1779" w:author="Gordon McNab (BRT-UK)" w:date="2022-07-25T16:09:00Z">
        <w:r>
          <w:t>1</w:t>
        </w:r>
      </w:ins>
      <w:ins w:id="1780" w:author="Gordon McNab (BRT-UK)" w:date="2022-07-25T16:08:00Z">
        <w:r w:rsidRPr="00A26D82">
          <w:t>:</w:t>
        </w:r>
        <w:r>
          <w:t xml:space="preserve"> </w:t>
        </w:r>
      </w:ins>
      <w:ins w:id="1781" w:author="Gordon McNab (BRT-UK)" w:date="2022-07-21T12:39:00Z">
        <w:r w:rsidR="00E17DD9" w:rsidRPr="00E17DD9">
          <w:t xml:space="preserve">  /* init code for USB_HOST */</w:t>
        </w:r>
      </w:ins>
    </w:p>
    <w:p w14:paraId="19420337" w14:textId="7645324D" w:rsidR="00E17DD9" w:rsidRPr="00E17DD9" w:rsidRDefault="00A26D82" w:rsidP="00DE6408">
      <w:pPr>
        <w:pStyle w:val="codestyle"/>
        <w:rPr>
          <w:ins w:id="1782" w:author="Gordon McNab (BRT-UK)" w:date="2022-07-21T12:39:00Z"/>
        </w:rPr>
        <w:pPrChange w:id="1783" w:author="Gordon McNab (BRT-UK)" w:date="2022-07-27T14:09:00Z">
          <w:pPr/>
        </w:pPrChange>
      </w:pPr>
      <w:ins w:id="1784" w:author="Gordon McNab (BRT-UK)" w:date="2022-07-25T16:09:00Z">
        <w:r w:rsidRPr="00FB3176">
          <w:t>7</w:t>
        </w:r>
        <w:r>
          <w:t>7</w:t>
        </w:r>
        <w:r>
          <w:t>2</w:t>
        </w:r>
        <w:r w:rsidRPr="00A26D82">
          <w:t>:</w:t>
        </w:r>
        <w:r>
          <w:t xml:space="preserve"> </w:t>
        </w:r>
      </w:ins>
      <w:ins w:id="1785" w:author="Gordon McNab (BRT-UK)" w:date="2022-07-21T12:39:00Z">
        <w:r w:rsidR="00E17DD9" w:rsidRPr="00E17DD9">
          <w:t xml:space="preserve">  MX_USB_HOST_Init();</w:t>
        </w:r>
      </w:ins>
    </w:p>
    <w:p w14:paraId="14820F5A" w14:textId="7DBE0EBB" w:rsidR="00E17DD9" w:rsidRPr="00E17DD9" w:rsidRDefault="00A26D82" w:rsidP="00DE6408">
      <w:pPr>
        <w:pStyle w:val="codestyle"/>
        <w:rPr>
          <w:ins w:id="1786" w:author="Gordon McNab (BRT-UK)" w:date="2022-07-21T12:39:00Z"/>
        </w:rPr>
        <w:pPrChange w:id="1787" w:author="Gordon McNab (BRT-UK)" w:date="2022-07-27T14:09:00Z">
          <w:pPr/>
        </w:pPrChange>
      </w:pPr>
      <w:ins w:id="1788" w:author="Gordon McNab (BRT-UK)" w:date="2022-07-25T16:09:00Z">
        <w:r w:rsidRPr="00FB3176">
          <w:t>7</w:t>
        </w:r>
        <w:r>
          <w:t>7</w:t>
        </w:r>
        <w:r>
          <w:t>3</w:t>
        </w:r>
        <w:r w:rsidRPr="00A26D82">
          <w:t>:</w:t>
        </w:r>
      </w:ins>
    </w:p>
    <w:p w14:paraId="5C93B647" w14:textId="68B69545" w:rsidR="00E17DD9" w:rsidRPr="00E17DD9" w:rsidRDefault="00A26D82" w:rsidP="00DE6408">
      <w:pPr>
        <w:pStyle w:val="codestyle"/>
        <w:rPr>
          <w:ins w:id="1789" w:author="Gordon McNab (BRT-UK)" w:date="2022-07-21T12:39:00Z"/>
        </w:rPr>
        <w:pPrChange w:id="1790" w:author="Gordon McNab (BRT-UK)" w:date="2022-07-27T14:09:00Z">
          <w:pPr/>
        </w:pPrChange>
      </w:pPr>
      <w:ins w:id="1791" w:author="Gordon McNab (BRT-UK)" w:date="2022-07-25T16:09:00Z">
        <w:r w:rsidRPr="00FB3176">
          <w:t>7</w:t>
        </w:r>
        <w:r>
          <w:t>7</w:t>
        </w:r>
        <w:r>
          <w:t>4</w:t>
        </w:r>
        <w:r w:rsidRPr="00A26D82">
          <w:t>:</w:t>
        </w:r>
        <w:r>
          <w:t xml:space="preserve"> </w:t>
        </w:r>
      </w:ins>
      <w:ins w:id="1792" w:author="Gordon McNab (BRT-UK)" w:date="2022-07-21T12:39:00Z">
        <w:r w:rsidR="00E17DD9" w:rsidRPr="00E17DD9">
          <w:t xml:space="preserve">  /* USER CODE BEGIN 5 */</w:t>
        </w:r>
      </w:ins>
    </w:p>
    <w:p w14:paraId="29C49FAE" w14:textId="3B7A4AEB" w:rsidR="00E17DD9" w:rsidRPr="00E17DD9" w:rsidRDefault="00A26D82" w:rsidP="00DE6408">
      <w:pPr>
        <w:pStyle w:val="codestyle"/>
        <w:rPr>
          <w:ins w:id="1793" w:author="Gordon McNab (BRT-UK)" w:date="2022-07-21T12:39:00Z"/>
        </w:rPr>
        <w:pPrChange w:id="1794" w:author="Gordon McNab (BRT-UK)" w:date="2022-07-27T14:09:00Z">
          <w:pPr/>
        </w:pPrChange>
      </w:pPr>
      <w:ins w:id="1795" w:author="Gordon McNab (BRT-UK)" w:date="2022-07-25T16:09:00Z">
        <w:r w:rsidRPr="00FB3176">
          <w:t>7</w:t>
        </w:r>
        <w:r>
          <w:t>7</w:t>
        </w:r>
        <w:r>
          <w:t>5</w:t>
        </w:r>
        <w:r w:rsidRPr="00A26D82">
          <w:t>:</w:t>
        </w:r>
        <w:r>
          <w:t xml:space="preserve"> </w:t>
        </w:r>
      </w:ins>
      <w:ins w:id="1796" w:author="Gordon McNab (BRT-UK)" w:date="2022-07-21T12:39:00Z">
        <w:r w:rsidR="00E17DD9" w:rsidRPr="00E17DD9">
          <w:t xml:space="preserve">  </w:t>
        </w:r>
        <w:r w:rsidR="00E17DD9" w:rsidRPr="00E17DD9">
          <w:rPr>
            <w:highlight w:val="red"/>
            <w:rPrChange w:id="1797" w:author="Gordon McNab (BRT-UK)" w:date="2022-07-21T12:40:00Z">
              <w:rPr/>
            </w:rPrChange>
          </w:rPr>
          <w:t>ESD_Start();</w:t>
        </w:r>
      </w:ins>
    </w:p>
    <w:p w14:paraId="772EA089" w14:textId="10A9F38B" w:rsidR="00E17DD9" w:rsidRPr="00E17DD9" w:rsidRDefault="00A26D82" w:rsidP="00DE6408">
      <w:pPr>
        <w:pStyle w:val="codestyle"/>
        <w:rPr>
          <w:ins w:id="1798" w:author="Gordon McNab (BRT-UK)" w:date="2022-07-21T12:39:00Z"/>
        </w:rPr>
        <w:pPrChange w:id="1799" w:author="Gordon McNab (BRT-UK)" w:date="2022-07-27T14:09:00Z">
          <w:pPr/>
        </w:pPrChange>
      </w:pPr>
      <w:ins w:id="1800" w:author="Gordon McNab (BRT-UK)" w:date="2022-07-25T16:09:00Z">
        <w:r w:rsidRPr="00FB3176">
          <w:t>7</w:t>
        </w:r>
        <w:r>
          <w:t>7</w:t>
        </w:r>
        <w:r>
          <w:t>6</w:t>
        </w:r>
        <w:r w:rsidRPr="00A26D82">
          <w:t>:</w:t>
        </w:r>
      </w:ins>
    </w:p>
    <w:p w14:paraId="52D1AF2A" w14:textId="670AC8FA" w:rsidR="00E17DD9" w:rsidRPr="00E17DD9" w:rsidRDefault="00A26D82" w:rsidP="00DE6408">
      <w:pPr>
        <w:pStyle w:val="codestyle"/>
        <w:rPr>
          <w:ins w:id="1801" w:author="Gordon McNab (BRT-UK)" w:date="2022-07-21T12:39:00Z"/>
        </w:rPr>
        <w:pPrChange w:id="1802" w:author="Gordon McNab (BRT-UK)" w:date="2022-07-27T14:09:00Z">
          <w:pPr/>
        </w:pPrChange>
      </w:pPr>
      <w:ins w:id="1803" w:author="Gordon McNab (BRT-UK)" w:date="2022-07-25T16:09:00Z">
        <w:r w:rsidRPr="00FB3176">
          <w:t>7</w:t>
        </w:r>
        <w:r>
          <w:t>7</w:t>
        </w:r>
        <w:r>
          <w:t>7</w:t>
        </w:r>
        <w:r w:rsidRPr="00A26D82">
          <w:t>:</w:t>
        </w:r>
        <w:r>
          <w:t xml:space="preserve"> </w:t>
        </w:r>
      </w:ins>
      <w:ins w:id="1804" w:author="Gordon McNab (BRT-UK)" w:date="2022-07-21T12:39:00Z">
        <w:r w:rsidR="00E17DD9" w:rsidRPr="00E17DD9">
          <w:t xml:space="preserve">  /* Infinite loop */</w:t>
        </w:r>
      </w:ins>
    </w:p>
    <w:p w14:paraId="5139C0CA" w14:textId="50B7159C" w:rsidR="00E17DD9" w:rsidRPr="00E17DD9" w:rsidRDefault="00A26D82" w:rsidP="00DE6408">
      <w:pPr>
        <w:pStyle w:val="codestyle"/>
        <w:rPr>
          <w:ins w:id="1805" w:author="Gordon McNab (BRT-UK)" w:date="2022-07-21T12:39:00Z"/>
        </w:rPr>
        <w:pPrChange w:id="1806" w:author="Gordon McNab (BRT-UK)" w:date="2022-07-27T14:09:00Z">
          <w:pPr/>
        </w:pPrChange>
      </w:pPr>
      <w:ins w:id="1807" w:author="Gordon McNab (BRT-UK)" w:date="2022-07-25T16:09:00Z">
        <w:r w:rsidRPr="00FB3176">
          <w:t>7</w:t>
        </w:r>
        <w:r>
          <w:t>7</w:t>
        </w:r>
        <w:r>
          <w:t>8</w:t>
        </w:r>
        <w:r w:rsidRPr="00A26D82">
          <w:t>:</w:t>
        </w:r>
        <w:r>
          <w:t xml:space="preserve"> </w:t>
        </w:r>
      </w:ins>
      <w:ins w:id="1808" w:author="Gordon McNab (BRT-UK)" w:date="2022-07-21T12:39:00Z">
        <w:r w:rsidR="00E17DD9" w:rsidRPr="00E17DD9">
          <w:t xml:space="preserve">  for(;;)</w:t>
        </w:r>
      </w:ins>
    </w:p>
    <w:p w14:paraId="2FA5D9C1" w14:textId="5080A337" w:rsidR="00E17DD9" w:rsidRPr="00E17DD9" w:rsidRDefault="00A26D82" w:rsidP="00DE6408">
      <w:pPr>
        <w:pStyle w:val="codestyle"/>
        <w:rPr>
          <w:ins w:id="1809" w:author="Gordon McNab (BRT-UK)" w:date="2022-07-21T12:39:00Z"/>
        </w:rPr>
        <w:pPrChange w:id="1810" w:author="Gordon McNab (BRT-UK)" w:date="2022-07-27T14:09:00Z">
          <w:pPr/>
        </w:pPrChange>
      </w:pPr>
      <w:ins w:id="1811" w:author="Gordon McNab (BRT-UK)" w:date="2022-07-25T16:09:00Z">
        <w:r w:rsidRPr="00FB3176">
          <w:t>7</w:t>
        </w:r>
        <w:r>
          <w:t>7</w:t>
        </w:r>
        <w:r>
          <w:t>9</w:t>
        </w:r>
        <w:r w:rsidRPr="00A26D82">
          <w:t>:</w:t>
        </w:r>
        <w:r>
          <w:t xml:space="preserve"> </w:t>
        </w:r>
      </w:ins>
      <w:ins w:id="1812" w:author="Gordon McNab (BRT-UK)" w:date="2022-07-21T12:39:00Z">
        <w:r w:rsidR="00E17DD9" w:rsidRPr="00E17DD9">
          <w:t xml:space="preserve">  {</w:t>
        </w:r>
      </w:ins>
    </w:p>
    <w:p w14:paraId="089F88D3" w14:textId="6C811F13" w:rsidR="00E17DD9" w:rsidRPr="00E17DD9" w:rsidRDefault="00A26D82" w:rsidP="00DE6408">
      <w:pPr>
        <w:pStyle w:val="codestyle"/>
        <w:rPr>
          <w:ins w:id="1813" w:author="Gordon McNab (BRT-UK)" w:date="2022-07-21T12:39:00Z"/>
        </w:rPr>
        <w:pPrChange w:id="1814" w:author="Gordon McNab (BRT-UK)" w:date="2022-07-27T14:09:00Z">
          <w:pPr/>
        </w:pPrChange>
      </w:pPr>
      <w:ins w:id="1815" w:author="Gordon McNab (BRT-UK)" w:date="2022-07-25T16:09:00Z">
        <w:r w:rsidRPr="00FB3176">
          <w:t>7</w:t>
        </w:r>
        <w:r>
          <w:t>8</w:t>
        </w:r>
        <w:r>
          <w:t>0</w:t>
        </w:r>
        <w:r w:rsidRPr="00A26D82">
          <w:t>:</w:t>
        </w:r>
        <w:r>
          <w:t xml:space="preserve"> </w:t>
        </w:r>
      </w:ins>
      <w:ins w:id="1816" w:author="Gordon McNab (BRT-UK)" w:date="2022-07-21T12:39:00Z">
        <w:r w:rsidR="00E17DD9" w:rsidRPr="00E17DD9">
          <w:t xml:space="preserve">    osDelay(1);</w:t>
        </w:r>
      </w:ins>
    </w:p>
    <w:p w14:paraId="6B50B39B" w14:textId="7A5FA650" w:rsidR="00E17DD9" w:rsidRPr="00E17DD9" w:rsidRDefault="00A26D82" w:rsidP="00DE6408">
      <w:pPr>
        <w:pStyle w:val="codestyle"/>
        <w:rPr>
          <w:ins w:id="1817" w:author="Gordon McNab (BRT-UK)" w:date="2022-07-21T12:39:00Z"/>
        </w:rPr>
        <w:pPrChange w:id="1818" w:author="Gordon McNab (BRT-UK)" w:date="2022-07-27T14:09:00Z">
          <w:pPr/>
        </w:pPrChange>
      </w:pPr>
      <w:ins w:id="1819" w:author="Gordon McNab (BRT-UK)" w:date="2022-07-25T16:09:00Z">
        <w:r w:rsidRPr="00FB3176">
          <w:t>7</w:t>
        </w:r>
        <w:r>
          <w:t>8</w:t>
        </w:r>
        <w:r>
          <w:t>1</w:t>
        </w:r>
        <w:r w:rsidRPr="00A26D82">
          <w:t>:</w:t>
        </w:r>
        <w:r>
          <w:t xml:space="preserve"> </w:t>
        </w:r>
      </w:ins>
      <w:ins w:id="1820" w:author="Gordon McNab (BRT-UK)" w:date="2022-07-21T12:39:00Z">
        <w:r w:rsidR="00E17DD9" w:rsidRPr="00E17DD9">
          <w:t xml:space="preserve">  }</w:t>
        </w:r>
      </w:ins>
    </w:p>
    <w:p w14:paraId="120740EA" w14:textId="7E62EABF" w:rsidR="00E17DD9" w:rsidRPr="00E17DD9" w:rsidRDefault="00A26D82" w:rsidP="00DE6408">
      <w:pPr>
        <w:pStyle w:val="codestyle"/>
        <w:rPr>
          <w:ins w:id="1821" w:author="Gordon McNab (BRT-UK)" w:date="2022-07-21T12:39:00Z"/>
        </w:rPr>
        <w:pPrChange w:id="1822" w:author="Gordon McNab (BRT-UK)" w:date="2022-07-27T14:09:00Z">
          <w:pPr/>
        </w:pPrChange>
      </w:pPr>
      <w:ins w:id="1823" w:author="Gordon McNab (BRT-UK)" w:date="2022-07-25T16:09:00Z">
        <w:r w:rsidRPr="00FB3176">
          <w:t>7</w:t>
        </w:r>
        <w:r>
          <w:t>8</w:t>
        </w:r>
        <w:r>
          <w:t>2</w:t>
        </w:r>
        <w:r w:rsidRPr="00A26D82">
          <w:t>:</w:t>
        </w:r>
        <w:r>
          <w:t xml:space="preserve"> </w:t>
        </w:r>
      </w:ins>
      <w:ins w:id="1824" w:author="Gordon McNab (BRT-UK)" w:date="2022-07-21T12:39:00Z">
        <w:r w:rsidR="00E17DD9" w:rsidRPr="00E17DD9">
          <w:t xml:space="preserve">  /* USER CODE END 5 */ </w:t>
        </w:r>
      </w:ins>
    </w:p>
    <w:p w14:paraId="52ABB901" w14:textId="693E8646" w:rsidR="00E17DD9" w:rsidRPr="00E17DD9" w:rsidRDefault="00A26D82" w:rsidP="00DE6408">
      <w:pPr>
        <w:pStyle w:val="codestyle"/>
        <w:pPrChange w:id="1825" w:author="Gordon McNab (BRT-UK)" w:date="2022-07-27T14:09:00Z">
          <w:pPr/>
        </w:pPrChange>
      </w:pPr>
      <w:ins w:id="1826" w:author="Gordon McNab (BRT-UK)" w:date="2022-07-25T16:09:00Z">
        <w:r w:rsidRPr="00FB3176">
          <w:t>7</w:t>
        </w:r>
        <w:r>
          <w:t>8</w:t>
        </w:r>
        <w:r>
          <w:t>3</w:t>
        </w:r>
        <w:r w:rsidRPr="00A26D82">
          <w:t>:</w:t>
        </w:r>
        <w:r>
          <w:t xml:space="preserve"> </w:t>
        </w:r>
      </w:ins>
      <w:ins w:id="1827" w:author="Gordon McNab (BRT-UK)" w:date="2022-07-21T12:39:00Z">
        <w:r w:rsidR="00E17DD9" w:rsidRPr="00E17DD9">
          <w:t>}</w:t>
        </w:r>
      </w:ins>
    </w:p>
    <w:p w14:paraId="2DB714FF" w14:textId="4FFBC4E6" w:rsidR="00E17DD9" w:rsidRDefault="00E17DD9" w:rsidP="00E17DD9">
      <w:pPr>
        <w:pStyle w:val="Caption"/>
        <w:jc w:val="center"/>
        <w:rPr>
          <w:ins w:id="1828" w:author="Gordon McNab (BRT-UK)" w:date="2022-07-21T12:42:00Z"/>
        </w:rPr>
      </w:pPr>
      <w:bookmarkStart w:id="1829" w:name="_Ref109299843"/>
      <w:ins w:id="1830" w:author="Gordon McNab (BRT-UK)" w:date="2022-07-21T12:42:00Z">
        <w:r>
          <w:t xml:space="preserve">Figure </w:t>
        </w:r>
        <w:r>
          <w:fldChar w:fldCharType="begin"/>
        </w:r>
        <w:r>
          <w:instrText xml:space="preserve"> SEQ Figure \* ARABIC </w:instrText>
        </w:r>
        <w:r>
          <w:fldChar w:fldCharType="separate"/>
        </w:r>
        <w:r>
          <w:rPr>
            <w:noProof/>
          </w:rPr>
          <w:t>30</w:t>
        </w:r>
        <w:r>
          <w:rPr>
            <w:noProof/>
          </w:rPr>
          <w:fldChar w:fldCharType="end"/>
        </w:r>
        <w:bookmarkEnd w:id="1829"/>
        <w:r>
          <w:t xml:space="preserve"> </w:t>
        </w:r>
        <w:r>
          <w:t xml:space="preserve">Add call to </w:t>
        </w:r>
        <w:proofErr w:type="spellStart"/>
        <w:r>
          <w:t>ESD_Start</w:t>
        </w:r>
        <w:proofErr w:type="spellEnd"/>
        <w:r>
          <w:t xml:space="preserve"> to </w:t>
        </w:r>
        <w:proofErr w:type="spellStart"/>
        <w:r>
          <w:t>FreeRTOS</w:t>
        </w:r>
        <w:proofErr w:type="spellEnd"/>
        <w:r>
          <w:t xml:space="preserve"> default task</w:t>
        </w:r>
      </w:ins>
    </w:p>
    <w:p w14:paraId="5D66A86D" w14:textId="32722E55" w:rsidR="000E2A5B" w:rsidDel="00B64AAD" w:rsidRDefault="000E2A5B" w:rsidP="00B64AAD">
      <w:pPr>
        <w:rPr>
          <w:del w:id="1831" w:author="Gordon McNab (BRT-UK)" w:date="2022-07-21T17:18:00Z"/>
          <w:moveTo w:id="1832" w:author="Gordon McNab (BRT-UK)" w:date="2022-07-21T13:54:00Z"/>
        </w:rPr>
        <w:pPrChange w:id="1833" w:author="Gordon McNab (BRT-UK)" w:date="2022-07-21T17:17:00Z">
          <w:pPr>
            <w:pStyle w:val="ListParagraph"/>
            <w:numPr>
              <w:numId w:val="51"/>
            </w:numPr>
            <w:ind w:hanging="360"/>
          </w:pPr>
        </w:pPrChange>
      </w:pPr>
      <w:moveToRangeStart w:id="1834" w:author="Gordon McNab (BRT-UK)" w:date="2022-07-21T13:54:00Z" w:name="move109304102"/>
      <w:moveTo w:id="1835" w:author="Gordon McNab (BRT-UK)" w:date="2022-07-21T13:54:00Z">
        <w:r>
          <w:t>Increase stack size to 512</w:t>
        </w:r>
      </w:moveTo>
      <w:ins w:id="1836" w:author="Gordon McNab (BRT-UK)" w:date="2022-07-21T17:18:00Z">
        <w:r w:rsidR="00B64AAD">
          <w:t xml:space="preserve">. </w:t>
        </w:r>
      </w:ins>
    </w:p>
    <w:p w14:paraId="4658406E" w14:textId="77777777" w:rsidR="000E2A5B" w:rsidDel="00B64AAD" w:rsidRDefault="000E2A5B" w:rsidP="00B64AAD">
      <w:pPr>
        <w:rPr>
          <w:del w:id="1837" w:author="Gordon McNab (BRT-UK)" w:date="2022-07-21T17:18:00Z"/>
          <w:moveTo w:id="1838" w:author="Gordon McNab (BRT-UK)" w:date="2022-07-21T13:54:00Z"/>
        </w:rPr>
        <w:pPrChange w:id="1839" w:author="Gordon McNab (BRT-UK)" w:date="2022-07-21T17:17:00Z">
          <w:pPr>
            <w:pStyle w:val="ListParagraph"/>
          </w:pPr>
        </w:pPrChange>
      </w:pPr>
      <w:moveTo w:id="1840" w:author="Gordon McNab (BRT-UK)" w:date="2022-07-21T13:54:00Z">
        <w:r>
          <w:t>By default, it is 128, not enough to run this application</w:t>
        </w:r>
      </w:moveTo>
    </w:p>
    <w:p w14:paraId="42AC85D7" w14:textId="1467E8AE" w:rsidR="000E2A5B" w:rsidRDefault="000E2A5B" w:rsidP="00B64AAD">
      <w:pPr>
        <w:rPr>
          <w:ins w:id="1841" w:author="Gordon McNab (BRT-UK)" w:date="2022-07-21T13:55:00Z"/>
        </w:rPr>
        <w:pPrChange w:id="1842" w:author="Gordon McNab (BRT-UK)" w:date="2022-07-21T17:18:00Z">
          <w:pPr>
            <w:pStyle w:val="ListParagraph"/>
          </w:pPr>
        </w:pPrChange>
      </w:pPr>
    </w:p>
    <w:p w14:paraId="3968E79F" w14:textId="77777777" w:rsidR="000E2A5B" w:rsidRDefault="000E2A5B" w:rsidP="000E2A5B">
      <w:pPr>
        <w:pBdr>
          <w:top w:val="single" w:sz="4" w:space="1" w:color="auto"/>
          <w:left w:val="single" w:sz="4" w:space="4" w:color="auto"/>
          <w:right w:val="single" w:sz="4" w:space="4" w:color="auto"/>
        </w:pBdr>
        <w:rPr>
          <w:ins w:id="1843" w:author="Gordon McNab (BRT-UK)" w:date="2022-07-21T13:55:00Z"/>
        </w:rPr>
      </w:pPr>
      <w:ins w:id="1844" w:author="Gordon McNab (BRT-UK)" w:date="2022-07-21T13:55:00Z">
        <w:r>
          <w:t>Core\</w:t>
        </w:r>
        <w:proofErr w:type="spellStart"/>
        <w:r>
          <w:t>Src</w:t>
        </w:r>
        <w:proofErr w:type="spellEnd"/>
        <w:r>
          <w:t>\</w:t>
        </w:r>
        <w:proofErr w:type="spellStart"/>
        <w:r>
          <w:t>main.c</w:t>
        </w:r>
        <w:proofErr w:type="spellEnd"/>
      </w:ins>
    </w:p>
    <w:p w14:paraId="17E448E0" w14:textId="766F72CF" w:rsidR="000E2A5B" w:rsidRDefault="000E2A5B" w:rsidP="00DE6408">
      <w:pPr>
        <w:pStyle w:val="codestyle"/>
        <w:rPr>
          <w:ins w:id="1845" w:author="Gordon McNab (BRT-UK)" w:date="2022-07-21T13:56:00Z"/>
        </w:rPr>
      </w:pPr>
      <w:ins w:id="1846" w:author="Gordon McNab (BRT-UK)" w:date="2022-07-21T13:56:00Z">
        <w:r>
          <w:t xml:space="preserve">152: </w:t>
        </w:r>
        <w:r>
          <w:t xml:space="preserve">  /* USER CODE END RTOS_QUEUES */</w:t>
        </w:r>
      </w:ins>
    </w:p>
    <w:p w14:paraId="2BCC7518" w14:textId="5736829D" w:rsidR="000E2A5B" w:rsidRDefault="000E2A5B" w:rsidP="00DE6408">
      <w:pPr>
        <w:pStyle w:val="codestyle"/>
        <w:rPr>
          <w:ins w:id="1847" w:author="Gordon McNab (BRT-UK)" w:date="2022-07-21T13:56:00Z"/>
        </w:rPr>
      </w:pPr>
      <w:ins w:id="1848" w:author="Gordon McNab (BRT-UK)" w:date="2022-07-21T13:56:00Z">
        <w:r>
          <w:t>15</w:t>
        </w:r>
        <w:r>
          <w:t>3</w:t>
        </w:r>
        <w:r>
          <w:t>:</w:t>
        </w:r>
      </w:ins>
    </w:p>
    <w:p w14:paraId="5DB4EAA4" w14:textId="443BB3F7" w:rsidR="000E2A5B" w:rsidRDefault="000E2A5B" w:rsidP="00DE6408">
      <w:pPr>
        <w:pStyle w:val="codestyle"/>
        <w:rPr>
          <w:ins w:id="1849" w:author="Gordon McNab (BRT-UK)" w:date="2022-07-21T13:56:00Z"/>
        </w:rPr>
      </w:pPr>
      <w:ins w:id="1850" w:author="Gordon McNab (BRT-UK)" w:date="2022-07-21T13:56:00Z">
        <w:r>
          <w:t>15</w:t>
        </w:r>
        <w:r>
          <w:t>4</w:t>
        </w:r>
        <w:r>
          <w:t>:   /* Create the thread(s) */</w:t>
        </w:r>
      </w:ins>
    </w:p>
    <w:p w14:paraId="009A7604" w14:textId="23AB618B" w:rsidR="000E2A5B" w:rsidRDefault="000E2A5B" w:rsidP="00DE6408">
      <w:pPr>
        <w:pStyle w:val="codestyle"/>
        <w:rPr>
          <w:ins w:id="1851" w:author="Gordon McNab (BRT-UK)" w:date="2022-07-21T13:56:00Z"/>
        </w:rPr>
      </w:pPr>
      <w:ins w:id="1852" w:author="Gordon McNab (BRT-UK)" w:date="2022-07-21T13:56:00Z">
        <w:r>
          <w:t>15</w:t>
        </w:r>
        <w:r>
          <w:t>5</w:t>
        </w:r>
        <w:r>
          <w:t>:   /* definition and creation of defaultTask */</w:t>
        </w:r>
      </w:ins>
    </w:p>
    <w:p w14:paraId="40AE222A" w14:textId="3DE1F12C" w:rsidR="000E2A5B" w:rsidRDefault="000E2A5B" w:rsidP="00DE6408">
      <w:pPr>
        <w:pStyle w:val="codestyle"/>
        <w:rPr>
          <w:ins w:id="1853" w:author="Gordon McNab (BRT-UK)" w:date="2022-07-21T13:56:00Z"/>
        </w:rPr>
      </w:pPr>
      <w:ins w:id="1854" w:author="Gordon McNab (BRT-UK)" w:date="2022-07-21T13:56:00Z">
        <w:r>
          <w:t>15</w:t>
        </w:r>
        <w:r>
          <w:t>6</w:t>
        </w:r>
        <w:r>
          <w:t xml:space="preserve">:   </w:t>
        </w:r>
        <w:r w:rsidRPr="000E2A5B">
          <w:rPr>
            <w:highlight w:val="red"/>
            <w:rPrChange w:id="1855" w:author="Gordon McNab (BRT-UK)" w:date="2022-07-21T13:56:00Z">
              <w:rPr/>
            </w:rPrChange>
          </w:rPr>
          <w:t>osThreadDef(defaultTask, StartDefaultTask, osPriorityNormal, 0, 512);</w:t>
        </w:r>
      </w:ins>
    </w:p>
    <w:p w14:paraId="73616D43" w14:textId="66F790BA" w:rsidR="000E2A5B" w:rsidRDefault="000E2A5B" w:rsidP="00DE6408">
      <w:pPr>
        <w:pStyle w:val="codestyle"/>
        <w:rPr>
          <w:ins w:id="1856" w:author="Gordon McNab (BRT-UK)" w:date="2022-07-21T13:56:00Z"/>
        </w:rPr>
      </w:pPr>
      <w:ins w:id="1857" w:author="Gordon McNab (BRT-UK)" w:date="2022-07-21T13:56:00Z">
        <w:r>
          <w:t>15</w:t>
        </w:r>
        <w:r>
          <w:t>7</w:t>
        </w:r>
        <w:r>
          <w:t>:   defaultTaskHandle = osThreadCreate(osThread(defaultTask), NULL);</w:t>
        </w:r>
      </w:ins>
    </w:p>
    <w:p w14:paraId="7BA99DFF" w14:textId="743F3798" w:rsidR="000E2A5B" w:rsidRDefault="000E2A5B" w:rsidP="00DE6408">
      <w:pPr>
        <w:pStyle w:val="codestyle"/>
        <w:rPr>
          <w:ins w:id="1858" w:author="Gordon McNab (BRT-UK)" w:date="2022-07-21T13:56:00Z"/>
        </w:rPr>
      </w:pPr>
      <w:ins w:id="1859" w:author="Gordon McNab (BRT-UK)" w:date="2022-07-21T13:56:00Z">
        <w:r>
          <w:t>15</w:t>
        </w:r>
        <w:r>
          <w:t>8</w:t>
        </w:r>
        <w:r>
          <w:t>:</w:t>
        </w:r>
      </w:ins>
    </w:p>
    <w:p w14:paraId="492F708E" w14:textId="10096EFA" w:rsidR="000E2A5B" w:rsidRPr="00E17DD9" w:rsidRDefault="000E2A5B" w:rsidP="00DE6408">
      <w:pPr>
        <w:pStyle w:val="codestyle"/>
        <w:rPr>
          <w:ins w:id="1860" w:author="Gordon McNab (BRT-UK)" w:date="2022-07-21T13:55:00Z"/>
        </w:rPr>
      </w:pPr>
      <w:ins w:id="1861" w:author="Gordon McNab (BRT-UK)" w:date="2022-07-21T13:56:00Z">
        <w:r>
          <w:t>15</w:t>
        </w:r>
        <w:r>
          <w:t>9</w:t>
        </w:r>
        <w:r>
          <w:t>:   /* USER CODE BEGIN RTOS_THREADS */</w:t>
        </w:r>
      </w:ins>
    </w:p>
    <w:p w14:paraId="0FA0805B" w14:textId="7B517548" w:rsidR="000E2A5B" w:rsidDel="000E2A5B" w:rsidRDefault="000E2A5B" w:rsidP="000E2A5B">
      <w:pPr>
        <w:pStyle w:val="ListParagraph"/>
        <w:rPr>
          <w:del w:id="1862" w:author="Gordon McNab (BRT-UK)" w:date="2022-07-21T13:56:00Z"/>
          <w:moveTo w:id="1863" w:author="Gordon McNab (BRT-UK)" w:date="2022-07-21T13:54:00Z"/>
        </w:rPr>
      </w:pPr>
    </w:p>
    <w:p w14:paraId="6F9766B0" w14:textId="7F0D3CD2" w:rsidR="000E2A5B" w:rsidDel="000E2A5B" w:rsidRDefault="000E2A5B" w:rsidP="000E2A5B">
      <w:pPr>
        <w:rPr>
          <w:del w:id="1864" w:author="Gordon McNab (BRT-UK)" w:date="2022-07-21T13:56:00Z"/>
          <w:moveTo w:id="1865" w:author="Gordon McNab (BRT-UK)" w:date="2022-07-21T13:54:00Z"/>
        </w:rPr>
        <w:pPrChange w:id="1866" w:author="Gordon McNab (BRT-UK)" w:date="2022-07-21T13:56:00Z">
          <w:pPr>
            <w:jc w:val="center"/>
          </w:pPr>
        </w:pPrChange>
      </w:pPr>
      <w:moveTo w:id="1867" w:author="Gordon McNab (BRT-UK)" w:date="2022-07-21T13:54:00Z">
        <w:del w:id="1868" w:author="Gordon McNab (BRT-UK)" w:date="2022-07-21T13:56:00Z">
          <w:r w:rsidDel="000E2A5B">
            <w:rPr>
              <w:noProof/>
            </w:rPr>
            <w:drawing>
              <wp:inline distT="0" distB="0" distL="0" distR="0" wp14:anchorId="4E0C956A" wp14:editId="08F782EB">
                <wp:extent cx="5169176" cy="1321788"/>
                <wp:effectExtent l="19050" t="19050" r="12700" b="12065"/>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58"/>
                        <a:stretch>
                          <a:fillRect/>
                        </a:stretch>
                      </pic:blipFill>
                      <pic:spPr>
                        <a:xfrm>
                          <a:off x="0" y="0"/>
                          <a:ext cx="5184502" cy="1325707"/>
                        </a:xfrm>
                        <a:prstGeom prst="rect">
                          <a:avLst/>
                        </a:prstGeom>
                        <a:ln>
                          <a:solidFill>
                            <a:sysClr val="windowText" lastClr="000000"/>
                          </a:solidFill>
                        </a:ln>
                      </pic:spPr>
                    </pic:pic>
                  </a:graphicData>
                </a:graphic>
              </wp:inline>
            </w:drawing>
          </w:r>
        </w:del>
      </w:moveTo>
    </w:p>
    <w:p w14:paraId="1E4B691F" w14:textId="77777777" w:rsidR="000E2A5B" w:rsidRDefault="000E2A5B" w:rsidP="000E2A5B">
      <w:pPr>
        <w:pStyle w:val="Caption"/>
        <w:jc w:val="center"/>
        <w:rPr>
          <w:moveTo w:id="1869" w:author="Gordon McNab (BRT-UK)" w:date="2022-07-21T13:54:00Z"/>
          <w:lang w:val="en-GB" w:eastAsia="en-GB"/>
        </w:rPr>
      </w:pPr>
      <w:moveTo w:id="1870" w:author="Gordon McNab (BRT-UK)" w:date="2022-07-21T13:54:00Z">
        <w:r>
          <w:t xml:space="preserve">Figure </w:t>
        </w:r>
        <w:r>
          <w:fldChar w:fldCharType="begin"/>
        </w:r>
        <w:r>
          <w:instrText xml:space="preserve"> SEQ Figure \* ARABIC </w:instrText>
        </w:r>
        <w:r>
          <w:fldChar w:fldCharType="separate"/>
        </w:r>
        <w:r>
          <w:rPr>
            <w:noProof/>
          </w:rPr>
          <w:t>37</w:t>
        </w:r>
        <w:r>
          <w:rPr>
            <w:noProof/>
          </w:rPr>
          <w:fldChar w:fldCharType="end"/>
        </w:r>
        <w:r>
          <w:t xml:space="preserve"> Increase stack size</w:t>
        </w:r>
      </w:moveTo>
    </w:p>
    <w:moveToRangeEnd w:id="1834"/>
    <w:p w14:paraId="30416846" w14:textId="1C868250" w:rsidR="000E2A5B" w:rsidRPr="00B64AAD" w:rsidRDefault="00B64AAD" w:rsidP="00E17DD9">
      <w:pPr>
        <w:rPr>
          <w:ins w:id="1871" w:author="Gordon McNab (BRT-UK)" w:date="2022-07-21T12:42:00Z"/>
          <w:b/>
          <w:bCs/>
          <w:u w:val="single"/>
          <w:rPrChange w:id="1872" w:author="Gordon McNab (BRT-UK)" w:date="2022-07-21T17:18:00Z">
            <w:rPr>
              <w:ins w:id="1873" w:author="Gordon McNab (BRT-UK)" w:date="2022-07-21T12:42:00Z"/>
            </w:rPr>
          </w:rPrChange>
        </w:rPr>
        <w:pPrChange w:id="1874" w:author="Gordon McNab (BRT-UK)" w:date="2022-07-21T12:42:00Z">
          <w:pPr>
            <w:pStyle w:val="ListParagraph"/>
            <w:numPr>
              <w:numId w:val="37"/>
            </w:numPr>
            <w:ind w:hanging="360"/>
          </w:pPr>
        </w:pPrChange>
      </w:pPr>
      <w:ins w:id="1875" w:author="Gordon McNab (BRT-UK)" w:date="2022-07-21T17:18:00Z">
        <w:r>
          <w:rPr>
            <w:b/>
            <w:bCs/>
            <w:u w:val="single"/>
          </w:rPr>
          <w:lastRenderedPageBreak/>
          <w:t>ESD</w:t>
        </w:r>
      </w:ins>
      <w:ins w:id="1876" w:author="Gordon McNab (BRT-UK)" w:date="2022-07-27T13:51:00Z">
        <w:r w:rsidR="009645F9">
          <w:rPr>
            <w:b/>
            <w:bCs/>
            <w:u w:val="single"/>
          </w:rPr>
          <w:t xml:space="preserve"> Core Modifi</w:t>
        </w:r>
      </w:ins>
      <w:ins w:id="1877" w:author="Gordon McNab (BRT-UK)" w:date="2022-07-27T13:52:00Z">
        <w:r w:rsidR="009645F9">
          <w:rPr>
            <w:b/>
            <w:bCs/>
            <w:u w:val="single"/>
          </w:rPr>
          <w:t>cations</w:t>
        </w:r>
      </w:ins>
    </w:p>
    <w:p w14:paraId="4D809619" w14:textId="7474F26F" w:rsidR="002C3321" w:rsidDel="00746C40" w:rsidRDefault="002C3321" w:rsidP="00B64AAD">
      <w:pPr>
        <w:rPr>
          <w:moveFrom w:id="1878" w:author="Gordon McNab (BRT-UK)" w:date="2022-07-21T12:57:00Z"/>
        </w:rPr>
        <w:pPrChange w:id="1879" w:author="Gordon McNab (BRT-UK)" w:date="2022-07-21T17:18:00Z">
          <w:pPr>
            <w:pStyle w:val="ListParagraph"/>
            <w:numPr>
              <w:numId w:val="51"/>
            </w:numPr>
            <w:ind w:hanging="360"/>
          </w:pPr>
        </w:pPrChange>
      </w:pPr>
      <w:moveFromRangeStart w:id="1880" w:author="Gordon McNab (BRT-UK)" w:date="2022-07-21T12:57:00Z" w:name="move109300675"/>
      <w:moveFrom w:id="1881" w:author="Gordon McNab (BRT-UK)" w:date="2022-07-21T12:57:00Z">
        <w:r w:rsidDel="00746C40">
          <w:t xml:space="preserve">Disable QUAD-SPI mode for </w:t>
        </w:r>
        <w:r w:rsidR="00654DEB" w:rsidDel="00746C40">
          <w:t>ME817EV</w:t>
        </w:r>
        <w:r w:rsidDel="00746C40">
          <w:t xml:space="preserve"> </w:t>
        </w:r>
        <w:r w:rsidR="00C97482" w:rsidDel="00746C40">
          <w:t>platform because</w:t>
        </w:r>
        <w:r w:rsidDel="00746C40">
          <w:t xml:space="preserve"> we </w:t>
        </w:r>
        <w:r w:rsidR="00C97482" w:rsidDel="00746C40">
          <w:t>use</w:t>
        </w:r>
        <w:r w:rsidDel="00746C40">
          <w:t xml:space="preserve"> SPI1 in single mode</w:t>
        </w:r>
      </w:moveFrom>
    </w:p>
    <w:p w14:paraId="2CFFB504" w14:textId="789B43AC" w:rsidR="00C97482" w:rsidRPr="00C97482" w:rsidDel="00746C40" w:rsidRDefault="00C97482" w:rsidP="00B64AAD">
      <w:pPr>
        <w:rPr>
          <w:moveFrom w:id="1882" w:author="Gordon McNab (BRT-UK)" w:date="2022-07-21T12:57:00Z"/>
          <w:b/>
          <w:bCs/>
        </w:rPr>
        <w:pPrChange w:id="1883" w:author="Gordon McNab (BRT-UK)" w:date="2022-07-21T17:18:00Z">
          <w:pPr>
            <w:pStyle w:val="Caption"/>
            <w:numPr>
              <w:numId w:val="51"/>
            </w:numPr>
            <w:ind w:left="720" w:hanging="360"/>
          </w:pPr>
        </w:pPrChange>
      </w:pPr>
      <w:moveFrom w:id="1884" w:author="Gordon McNab (BRT-UK)" w:date="2022-07-21T12:57:00Z">
        <w:r w:rsidRPr="00C97482" w:rsidDel="00746C40">
          <w:t xml:space="preserve">Disable macro FT4222_PLATFORM too </w:t>
        </w:r>
      </w:moveFrom>
    </w:p>
    <w:p w14:paraId="6AB84240" w14:textId="72B34C34" w:rsidR="002C3321" w:rsidDel="00746C40" w:rsidRDefault="00C97482" w:rsidP="00B64AAD">
      <w:pPr>
        <w:rPr>
          <w:moveFrom w:id="1885" w:author="Gordon McNab (BRT-UK)" w:date="2022-07-21T12:57:00Z"/>
        </w:rPr>
        <w:pPrChange w:id="1886" w:author="Gordon McNab (BRT-UK)" w:date="2022-07-21T17:18:00Z">
          <w:pPr>
            <w:pStyle w:val="Caption"/>
            <w:numPr>
              <w:numId w:val="51"/>
            </w:numPr>
            <w:ind w:left="720" w:hanging="360"/>
            <w:jc w:val="center"/>
          </w:pPr>
        </w:pPrChange>
      </w:pPr>
      <w:moveFrom w:id="1887" w:author="Gordon McNab (BRT-UK)" w:date="2022-07-21T12:57:00Z">
        <w:r w:rsidDel="00746C40">
          <w:rPr>
            <w:noProof/>
          </w:rPr>
          <w:drawing>
            <wp:inline distT="0" distB="0" distL="0" distR="0" wp14:anchorId="20932513" wp14:editId="5435DD48">
              <wp:extent cx="4853354" cy="2199226"/>
              <wp:effectExtent l="19050" t="19050" r="23495" b="1079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0847" cy="2202621"/>
                      </a:xfrm>
                      <a:prstGeom prst="rect">
                        <a:avLst/>
                      </a:prstGeom>
                      <a:ln>
                        <a:solidFill>
                          <a:sysClr val="windowText" lastClr="000000"/>
                        </a:solidFill>
                      </a:ln>
                    </pic:spPr>
                  </pic:pic>
                </a:graphicData>
              </a:graphic>
            </wp:inline>
          </w:drawing>
        </w:r>
        <w:r w:rsidR="00B23096" w:rsidRPr="00B23096" w:rsidDel="00746C40">
          <w:t xml:space="preserve"> </w:t>
        </w:r>
      </w:moveFrom>
    </w:p>
    <w:p w14:paraId="05AC52D8" w14:textId="18D5BD1E" w:rsidR="00B23096" w:rsidDel="00746C40" w:rsidRDefault="00B23096" w:rsidP="00B64AAD">
      <w:pPr>
        <w:rPr>
          <w:moveFrom w:id="1888" w:author="Gordon McNab (BRT-UK)" w:date="2022-07-21T12:57:00Z"/>
        </w:rPr>
        <w:pPrChange w:id="1889" w:author="Gordon McNab (BRT-UK)" w:date="2022-07-21T17:18:00Z">
          <w:pPr>
            <w:pStyle w:val="Caption"/>
            <w:numPr>
              <w:numId w:val="51"/>
            </w:numPr>
            <w:ind w:left="720" w:hanging="360"/>
            <w:jc w:val="center"/>
          </w:pPr>
        </w:pPrChange>
      </w:pPr>
      <w:bookmarkStart w:id="1890" w:name="_Toc58319229"/>
      <w:moveFrom w:id="1891" w:author="Gordon McNab (BRT-UK)" w:date="2022-07-21T12:57:00Z">
        <w:r w:rsidDel="00746C40">
          <w:t xml:space="preserve">Figure </w:t>
        </w:r>
        <w:r w:rsidR="00A10579" w:rsidDel="00746C40">
          <w:fldChar w:fldCharType="begin"/>
        </w:r>
        <w:r w:rsidR="00A10579" w:rsidDel="00746C40">
          <w:instrText xml:space="preserve"> SEQ Figure \* ARABIC </w:instrText>
        </w:r>
        <w:r w:rsidR="00A10579" w:rsidDel="00746C40">
          <w:fldChar w:fldCharType="separate"/>
        </w:r>
        <w:r w:rsidR="00495077" w:rsidDel="00746C40">
          <w:rPr>
            <w:noProof/>
          </w:rPr>
          <w:t>30</w:t>
        </w:r>
        <w:r w:rsidR="00A10579" w:rsidDel="00746C40">
          <w:rPr>
            <w:noProof/>
          </w:rPr>
          <w:fldChar w:fldCharType="end"/>
        </w:r>
        <w:r w:rsidDel="00746C40">
          <w:t xml:space="preserve"> </w:t>
        </w:r>
        <w:r w:rsidR="002C3321" w:rsidDel="00746C40">
          <w:t xml:space="preserve">Disable QUAD-SPI mode for </w:t>
        </w:r>
        <w:r w:rsidR="00654DEB" w:rsidDel="00746C40">
          <w:t xml:space="preserve">ME817EV </w:t>
        </w:r>
        <w:r w:rsidR="002C3321" w:rsidDel="00746C40">
          <w:t>platform</w:t>
        </w:r>
        <w:bookmarkEnd w:id="1890"/>
      </w:moveFrom>
    </w:p>
    <w:p w14:paraId="2F060289" w14:textId="5AC4DBAC" w:rsidR="00AF3984" w:rsidRPr="00381132" w:rsidDel="00746C40" w:rsidRDefault="00AF3984" w:rsidP="00B64AAD">
      <w:pPr>
        <w:rPr>
          <w:moveFrom w:id="1892" w:author="Gordon McNab (BRT-UK)" w:date="2022-07-21T12:57:00Z"/>
        </w:rPr>
        <w:pPrChange w:id="1893" w:author="Gordon McNab (BRT-UK)" w:date="2022-07-21T17:18:00Z">
          <w:pPr>
            <w:numPr>
              <w:numId w:val="51"/>
            </w:numPr>
            <w:ind w:left="720" w:hanging="360"/>
          </w:pPr>
        </w:pPrChange>
      </w:pPr>
    </w:p>
    <w:p w14:paraId="15BA6D63" w14:textId="138E9882" w:rsidR="005174B5" w:rsidDel="00746C40" w:rsidRDefault="005174B5" w:rsidP="00B64AAD">
      <w:pPr>
        <w:rPr>
          <w:moveFrom w:id="1894" w:author="Gordon McNab (BRT-UK)" w:date="2022-07-21T12:57:00Z"/>
        </w:rPr>
        <w:pPrChange w:id="1895" w:author="Gordon McNab (BRT-UK)" w:date="2022-07-21T17:18:00Z">
          <w:pPr>
            <w:pStyle w:val="ListParagraph"/>
            <w:numPr>
              <w:numId w:val="51"/>
            </w:numPr>
            <w:ind w:hanging="360"/>
          </w:pPr>
        </w:pPrChange>
      </w:pPr>
      <w:moveFrom w:id="1896" w:author="Gordon McNab (BRT-UK)" w:date="2022-07-21T12:57:00Z">
        <w:r w:rsidDel="00746C40">
          <w:t xml:space="preserve">Add </w:t>
        </w:r>
        <w:r w:rsidR="00BA3436" w:rsidDel="00746C40">
          <w:t xml:space="preserve">new </w:t>
        </w:r>
        <w:r w:rsidDel="00746C40">
          <w:t>EVE_HOST</w:t>
        </w:r>
        <w:r w:rsidR="00074B0F" w:rsidDel="00746C40">
          <w:t xml:space="preserve"> to EVE_Config.h</w:t>
        </w:r>
      </w:moveFrom>
    </w:p>
    <w:p w14:paraId="6F41C2A4" w14:textId="48077FF9" w:rsidR="00074B0F" w:rsidDel="00746C40" w:rsidRDefault="00074B0F" w:rsidP="00B64AAD">
      <w:pPr>
        <w:rPr>
          <w:moveFrom w:id="1897" w:author="Gordon McNab (BRT-UK)" w:date="2022-07-21T12:57:00Z"/>
        </w:rPr>
        <w:pPrChange w:id="1898" w:author="Gordon McNab (BRT-UK)" w:date="2022-07-21T17:18:00Z">
          <w:pPr>
            <w:pStyle w:val="ListParagraph"/>
            <w:numPr>
              <w:numId w:val="51"/>
            </w:numPr>
            <w:ind w:hanging="360"/>
          </w:pPr>
        </w:pPrChange>
      </w:pPr>
      <w:moveFrom w:id="1899" w:author="Gordon McNab (BRT-UK)" w:date="2022-07-21T12:57:00Z">
        <w:r w:rsidDel="00746C40">
          <w:t>Add new host name “EVE_HOST_STM32L476GDISCOVERY”</w:t>
        </w:r>
      </w:moveFrom>
    </w:p>
    <w:p w14:paraId="361DFCB8" w14:textId="62C552FD" w:rsidR="005174B5" w:rsidDel="00746C40" w:rsidRDefault="005174B5" w:rsidP="00B64AAD">
      <w:pPr>
        <w:rPr>
          <w:moveFrom w:id="1900" w:author="Gordon McNab (BRT-UK)" w:date="2022-07-21T12:57:00Z"/>
        </w:rPr>
        <w:pPrChange w:id="1901" w:author="Gordon McNab (BRT-UK)" w:date="2022-07-21T17:18:00Z">
          <w:pPr>
            <w:pStyle w:val="ListParagraph"/>
            <w:numPr>
              <w:numId w:val="51"/>
            </w:numPr>
            <w:ind w:hanging="360"/>
          </w:pPr>
        </w:pPrChange>
      </w:pPr>
    </w:p>
    <w:p w14:paraId="1A560734" w14:textId="628A6068" w:rsidR="005174B5" w:rsidDel="00746C40" w:rsidRDefault="005174B5" w:rsidP="00B64AAD">
      <w:pPr>
        <w:rPr>
          <w:moveFrom w:id="1902" w:author="Gordon McNab (BRT-UK)" w:date="2022-07-21T12:57:00Z"/>
        </w:rPr>
        <w:pPrChange w:id="1903" w:author="Gordon McNab (BRT-UK)" w:date="2022-07-21T17:18:00Z">
          <w:pPr>
            <w:numPr>
              <w:numId w:val="51"/>
            </w:numPr>
            <w:ind w:left="720" w:hanging="360"/>
            <w:jc w:val="center"/>
          </w:pPr>
        </w:pPrChange>
      </w:pPr>
      <w:moveFrom w:id="1904" w:author="Gordon McNab (BRT-UK)" w:date="2022-07-21T12:57:00Z">
        <w:r w:rsidDel="00746C40">
          <w:rPr>
            <w:noProof/>
          </w:rPr>
          <w:drawing>
            <wp:inline distT="0" distB="0" distL="0" distR="0" wp14:anchorId="3A8CFA4F" wp14:editId="7D84EB54">
              <wp:extent cx="4871002" cy="1178625"/>
              <wp:effectExtent l="19050" t="19050" r="25400" b="2159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68055" cy="1226306"/>
                      </a:xfrm>
                      <a:prstGeom prst="rect">
                        <a:avLst/>
                      </a:prstGeom>
                      <a:ln>
                        <a:solidFill>
                          <a:schemeClr val="tx1"/>
                        </a:solidFill>
                      </a:ln>
                    </pic:spPr>
                  </pic:pic>
                </a:graphicData>
              </a:graphic>
            </wp:inline>
          </w:drawing>
        </w:r>
      </w:moveFrom>
    </w:p>
    <w:p w14:paraId="334D562A" w14:textId="67C78585" w:rsidR="005174B5" w:rsidDel="00746C40" w:rsidRDefault="005174B5" w:rsidP="00B64AAD">
      <w:pPr>
        <w:rPr>
          <w:moveFrom w:id="1905" w:author="Gordon McNab (BRT-UK)" w:date="2022-07-21T12:57:00Z"/>
        </w:rPr>
        <w:pPrChange w:id="1906" w:author="Gordon McNab (BRT-UK)" w:date="2022-07-21T17:18:00Z">
          <w:pPr>
            <w:pStyle w:val="Caption"/>
            <w:numPr>
              <w:numId w:val="51"/>
            </w:numPr>
            <w:ind w:left="720" w:hanging="360"/>
            <w:jc w:val="center"/>
          </w:pPr>
        </w:pPrChange>
      </w:pPr>
      <w:bookmarkStart w:id="1907" w:name="_Toc58319230"/>
      <w:moveFrom w:id="1908" w:author="Gordon McNab (BRT-UK)" w:date="2022-07-21T12:57:00Z">
        <w:r w:rsidDel="00746C40">
          <w:t xml:space="preserve">Figure </w:t>
        </w:r>
        <w:r w:rsidR="00A10579" w:rsidDel="00746C40">
          <w:fldChar w:fldCharType="begin"/>
        </w:r>
        <w:r w:rsidR="00A10579" w:rsidDel="00746C40">
          <w:instrText xml:space="preserve"> SEQ Figure \* ARABIC </w:instrText>
        </w:r>
        <w:r w:rsidR="00A10579" w:rsidDel="00746C40">
          <w:fldChar w:fldCharType="separate"/>
        </w:r>
        <w:r w:rsidR="00495077" w:rsidDel="00746C40">
          <w:rPr>
            <w:noProof/>
          </w:rPr>
          <w:t>31</w:t>
        </w:r>
        <w:r w:rsidR="00A10579" w:rsidDel="00746C40">
          <w:rPr>
            <w:noProof/>
          </w:rPr>
          <w:fldChar w:fldCharType="end"/>
        </w:r>
        <w:r w:rsidDel="00746C40">
          <w:t xml:space="preserve"> </w:t>
        </w:r>
        <w:r w:rsidR="00EB7B44" w:rsidDel="00746C40">
          <w:t>Add new EVE_HOST</w:t>
        </w:r>
        <w:bookmarkEnd w:id="1907"/>
      </w:moveFrom>
    </w:p>
    <w:p w14:paraId="2205D602" w14:textId="6C5A284A" w:rsidR="005174B5" w:rsidDel="00746C40" w:rsidRDefault="005174B5" w:rsidP="00B64AAD">
      <w:pPr>
        <w:rPr>
          <w:moveFrom w:id="1909" w:author="Gordon McNab (BRT-UK)" w:date="2022-07-21T12:57:00Z"/>
        </w:rPr>
        <w:pPrChange w:id="1910" w:author="Gordon McNab (BRT-UK)" w:date="2022-07-21T17:18:00Z">
          <w:pPr>
            <w:pStyle w:val="ListParagraph"/>
            <w:numPr>
              <w:numId w:val="51"/>
            </w:numPr>
            <w:ind w:hanging="360"/>
          </w:pPr>
        </w:pPrChange>
      </w:pPr>
    </w:p>
    <w:p w14:paraId="601B8004" w14:textId="7D8C6331" w:rsidR="00EF18AC" w:rsidDel="00746C40" w:rsidRDefault="00EF18AC" w:rsidP="00B64AAD">
      <w:pPr>
        <w:rPr>
          <w:moveFrom w:id="1911" w:author="Gordon McNab (BRT-UK)" w:date="2022-07-21T12:57:00Z"/>
        </w:rPr>
        <w:pPrChange w:id="1912" w:author="Gordon McNab (BRT-UK)" w:date="2022-07-21T17:18:00Z">
          <w:pPr>
            <w:pStyle w:val="ListParagraph"/>
            <w:numPr>
              <w:numId w:val="51"/>
            </w:numPr>
            <w:ind w:hanging="360"/>
          </w:pPr>
        </w:pPrChange>
      </w:pPr>
      <w:moveFrom w:id="1913" w:author="Gordon McNab (BRT-UK)" w:date="2022-07-21T12:57:00Z">
        <w:r w:rsidDel="00746C40">
          <w:t>Add the host name into struct EVE_HOST_T</w:t>
        </w:r>
      </w:moveFrom>
    </w:p>
    <w:p w14:paraId="010F4589" w14:textId="7565587A" w:rsidR="00BA3436" w:rsidDel="00746C40" w:rsidRDefault="00BA3436" w:rsidP="00B64AAD">
      <w:pPr>
        <w:rPr>
          <w:moveFrom w:id="1914" w:author="Gordon McNab (BRT-UK)" w:date="2022-07-21T12:57:00Z"/>
        </w:rPr>
        <w:pPrChange w:id="1915" w:author="Gordon McNab (BRT-UK)" w:date="2022-07-21T17:18:00Z">
          <w:pPr>
            <w:numPr>
              <w:numId w:val="51"/>
            </w:numPr>
            <w:ind w:left="720" w:hanging="360"/>
            <w:jc w:val="center"/>
          </w:pPr>
        </w:pPrChange>
      </w:pPr>
      <w:moveFrom w:id="1916" w:author="Gordon McNab (BRT-UK)" w:date="2022-07-21T12:57:00Z">
        <w:r w:rsidDel="00746C40">
          <w:rPr>
            <w:noProof/>
          </w:rPr>
          <w:drawing>
            <wp:inline distT="0" distB="0" distL="0" distR="0" wp14:anchorId="2AD20157" wp14:editId="7D36F1F9">
              <wp:extent cx="4870304" cy="1763367"/>
              <wp:effectExtent l="19050" t="19050" r="26035" b="2794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15309" cy="1779662"/>
                      </a:xfrm>
                      <a:prstGeom prst="rect">
                        <a:avLst/>
                      </a:prstGeom>
                      <a:ln>
                        <a:solidFill>
                          <a:schemeClr val="tx1"/>
                        </a:solidFill>
                      </a:ln>
                    </pic:spPr>
                  </pic:pic>
                </a:graphicData>
              </a:graphic>
            </wp:inline>
          </w:drawing>
        </w:r>
      </w:moveFrom>
    </w:p>
    <w:p w14:paraId="66C2025E" w14:textId="45D82948" w:rsidR="00BA3436" w:rsidDel="00746C40" w:rsidRDefault="0069406C" w:rsidP="00B64AAD">
      <w:pPr>
        <w:rPr>
          <w:moveFrom w:id="1917" w:author="Gordon McNab (BRT-UK)" w:date="2022-07-21T12:57:00Z"/>
        </w:rPr>
        <w:pPrChange w:id="1918" w:author="Gordon McNab (BRT-UK)" w:date="2022-07-21T17:18:00Z">
          <w:pPr>
            <w:pStyle w:val="Caption"/>
            <w:numPr>
              <w:numId w:val="51"/>
            </w:numPr>
            <w:ind w:left="720" w:hanging="360"/>
            <w:jc w:val="center"/>
          </w:pPr>
        </w:pPrChange>
      </w:pPr>
      <w:bookmarkStart w:id="1919" w:name="_Toc58319231"/>
      <w:moveFrom w:id="1920" w:author="Gordon McNab (BRT-UK)" w:date="2022-07-21T12:57:00Z">
        <w:r w:rsidDel="00746C40">
          <w:t xml:space="preserve">Figure </w:t>
        </w:r>
        <w:r w:rsidR="00A10579" w:rsidDel="00746C40">
          <w:fldChar w:fldCharType="begin"/>
        </w:r>
        <w:r w:rsidR="00A10579" w:rsidDel="00746C40">
          <w:instrText xml:space="preserve"> SEQ Figure \* ARABIC </w:instrText>
        </w:r>
        <w:r w:rsidR="00A10579" w:rsidDel="00746C40">
          <w:fldChar w:fldCharType="separate"/>
        </w:r>
        <w:r w:rsidR="00495077" w:rsidDel="00746C40">
          <w:rPr>
            <w:noProof/>
          </w:rPr>
          <w:t>32</w:t>
        </w:r>
        <w:r w:rsidR="00A10579" w:rsidDel="00746C40">
          <w:rPr>
            <w:noProof/>
          </w:rPr>
          <w:fldChar w:fldCharType="end"/>
        </w:r>
        <w:r w:rsidDel="00746C40">
          <w:t xml:space="preserve"> </w:t>
        </w:r>
        <w:r w:rsidR="00EB7B44" w:rsidDel="00746C40">
          <w:t xml:space="preserve">Add new host platform </w:t>
        </w:r>
        <w:r w:rsidR="00EB7B44" w:rsidRPr="00EB7B44" w:rsidDel="00746C40">
          <w:t>EVE_HOST_STM32L476GDISCOVERY</w:t>
        </w:r>
        <w:bookmarkEnd w:id="1919"/>
      </w:moveFrom>
    </w:p>
    <w:p w14:paraId="779384A1" w14:textId="10B48819" w:rsidR="005174B5" w:rsidDel="00746C40" w:rsidRDefault="005174B5" w:rsidP="00B64AAD">
      <w:pPr>
        <w:rPr>
          <w:moveFrom w:id="1921" w:author="Gordon McNab (BRT-UK)" w:date="2022-07-21T12:57:00Z"/>
        </w:rPr>
        <w:pPrChange w:id="1922" w:author="Gordon McNab (BRT-UK)" w:date="2022-07-21T17:18:00Z">
          <w:pPr>
            <w:pStyle w:val="ListParagraph"/>
            <w:numPr>
              <w:numId w:val="51"/>
            </w:numPr>
            <w:ind w:hanging="360"/>
          </w:pPr>
        </w:pPrChange>
      </w:pPr>
    </w:p>
    <w:moveFromRangeEnd w:id="1880"/>
    <w:p w14:paraId="4115424D" w14:textId="1D893A7B" w:rsidR="00483885" w:rsidDel="00746C40" w:rsidRDefault="00483885" w:rsidP="00B64AAD">
      <w:pPr>
        <w:rPr>
          <w:del w:id="1923" w:author="Gordon McNab (BRT-UK)" w:date="2022-07-21T12:57:00Z"/>
        </w:rPr>
        <w:pPrChange w:id="1924" w:author="Gordon McNab (BRT-UK)" w:date="2022-07-21T17:18:00Z">
          <w:pPr>
            <w:pStyle w:val="ListParagraph"/>
            <w:numPr>
              <w:numId w:val="51"/>
            </w:numPr>
            <w:ind w:hanging="360"/>
          </w:pPr>
        </w:pPrChange>
      </w:pPr>
    </w:p>
    <w:p w14:paraId="1B4184F2" w14:textId="3B2AB855" w:rsidR="00483885" w:rsidDel="00746C40" w:rsidRDefault="00483885" w:rsidP="00B64AAD">
      <w:pPr>
        <w:rPr>
          <w:del w:id="1925" w:author="Gordon McNab (BRT-UK)" w:date="2022-07-21T12:57:00Z"/>
        </w:rPr>
        <w:pPrChange w:id="1926" w:author="Gordon McNab (BRT-UK)" w:date="2022-07-21T17:18:00Z">
          <w:pPr>
            <w:pStyle w:val="ListParagraph"/>
            <w:numPr>
              <w:numId w:val="51"/>
            </w:numPr>
            <w:ind w:hanging="360"/>
          </w:pPr>
        </w:pPrChange>
      </w:pPr>
    </w:p>
    <w:p w14:paraId="0CB8336F" w14:textId="1C3504E0" w:rsidR="00EB7B44" w:rsidDel="00746C40" w:rsidRDefault="00EB7B44" w:rsidP="00B64AAD">
      <w:pPr>
        <w:rPr>
          <w:del w:id="1927" w:author="Gordon McNab (BRT-UK)" w:date="2022-07-21T12:57:00Z"/>
        </w:rPr>
        <w:pPrChange w:id="1928" w:author="Gordon McNab (BRT-UK)" w:date="2022-07-21T17:18:00Z">
          <w:pPr>
            <w:pStyle w:val="ListParagraph"/>
            <w:numPr>
              <w:numId w:val="51"/>
            </w:numPr>
            <w:ind w:hanging="360"/>
          </w:pPr>
        </w:pPrChange>
      </w:pPr>
    </w:p>
    <w:p w14:paraId="107699BA" w14:textId="559F5BDC" w:rsidR="00C97482" w:rsidDel="00B64AAD" w:rsidRDefault="00C97482" w:rsidP="00B64AAD">
      <w:pPr>
        <w:rPr>
          <w:del w:id="1929" w:author="Gordon McNab (BRT-UK)" w:date="2022-07-21T17:18:00Z"/>
        </w:rPr>
        <w:pPrChange w:id="1930" w:author="Gordon McNab (BRT-UK)" w:date="2022-07-21T17:18:00Z">
          <w:pPr>
            <w:pStyle w:val="ListParagraph"/>
            <w:numPr>
              <w:numId w:val="51"/>
            </w:numPr>
            <w:ind w:hanging="360"/>
          </w:pPr>
        </w:pPrChange>
      </w:pPr>
      <w:r>
        <w:t>Add PI number definition</w:t>
      </w:r>
      <w:ins w:id="1931" w:author="Gordon McNab (BRT-UK)" w:date="2022-07-21T17:18:00Z">
        <w:r w:rsidR="00B64AAD">
          <w:t>.</w:t>
        </w:r>
      </w:ins>
      <w:del w:id="1932" w:author="Gordon McNab (BRT-UK)" w:date="2022-07-21T17:18:00Z">
        <w:r w:rsidDel="00B64AAD">
          <w:delText>:</w:delText>
        </w:r>
      </w:del>
    </w:p>
    <w:p w14:paraId="0C1839AE" w14:textId="55439DC0" w:rsidR="00C97482" w:rsidRDefault="00B64AAD" w:rsidP="00B64AAD">
      <w:pPr>
        <w:rPr>
          <w:ins w:id="1933" w:author="Gordon McNab (BRT-UK)" w:date="2022-07-21T13:53:00Z"/>
        </w:rPr>
        <w:pPrChange w:id="1934" w:author="Gordon McNab (BRT-UK)" w:date="2022-07-21T17:18:00Z">
          <w:pPr>
            <w:pStyle w:val="ListParagraph"/>
          </w:pPr>
        </w:pPrChange>
      </w:pPr>
      <w:ins w:id="1935" w:author="Gordon McNab (BRT-UK)" w:date="2022-07-21T17:18:00Z">
        <w:r>
          <w:t xml:space="preserve"> </w:t>
        </w:r>
      </w:ins>
      <w:r w:rsidR="00C97482">
        <w:t>STM32 platform does not have this definition by default</w:t>
      </w:r>
      <w:r w:rsidR="00483885">
        <w:t>, this causes compile error</w:t>
      </w:r>
      <w:ins w:id="1936" w:author="Gordon McNab (BRT-UK)" w:date="2022-07-21T17:19:00Z">
        <w:r>
          <w:t xml:space="preserve"> in the ESD code</w:t>
        </w:r>
      </w:ins>
      <w:r w:rsidR="00483885">
        <w:t>.</w:t>
      </w:r>
    </w:p>
    <w:p w14:paraId="2B270258" w14:textId="010D25FE" w:rsidR="000E2A5B" w:rsidRDefault="000E2A5B" w:rsidP="000E2A5B">
      <w:pPr>
        <w:pBdr>
          <w:top w:val="single" w:sz="4" w:space="1" w:color="auto"/>
          <w:left w:val="single" w:sz="4" w:space="4" w:color="auto"/>
          <w:right w:val="single" w:sz="4" w:space="4" w:color="auto"/>
        </w:pBdr>
        <w:rPr>
          <w:ins w:id="1937" w:author="Gordon McNab (BRT-UK)" w:date="2022-07-21T13:53:00Z"/>
        </w:rPr>
      </w:pPr>
      <w:proofErr w:type="spellStart"/>
      <w:ins w:id="1938" w:author="Gordon McNab (BRT-UK)" w:date="2022-07-21T13:57:00Z">
        <w:r>
          <w:t>EvChargePoint_Exported</w:t>
        </w:r>
        <w:proofErr w:type="spellEnd"/>
        <w:r>
          <w:t>\</w:t>
        </w:r>
        <w:proofErr w:type="spellStart"/>
        <w:r>
          <w:t>Esd_Core</w:t>
        </w:r>
        <w:proofErr w:type="spellEnd"/>
        <w:r>
          <w:t>\</w:t>
        </w:r>
        <w:proofErr w:type="spellStart"/>
        <w:r>
          <w:t>Esd_Math</w:t>
        </w:r>
        <w:r>
          <w:t>.h</w:t>
        </w:r>
      </w:ins>
      <w:proofErr w:type="spellEnd"/>
    </w:p>
    <w:p w14:paraId="6FEC8249" w14:textId="608018EF" w:rsidR="000E2A5B" w:rsidRDefault="000E2A5B" w:rsidP="00DE6408">
      <w:pPr>
        <w:pStyle w:val="codestyle"/>
        <w:rPr>
          <w:ins w:id="1939" w:author="Gordon McNab (BRT-UK)" w:date="2022-07-21T13:58:00Z"/>
        </w:rPr>
      </w:pPr>
      <w:ins w:id="1940" w:author="Gordon McNab (BRT-UK)" w:date="2022-07-21T13:58:00Z">
        <w:r>
          <w:t xml:space="preserve">34: </w:t>
        </w:r>
        <w:r>
          <w:t xml:space="preserve">#include </w:t>
        </w:r>
      </w:ins>
      <w:ins w:id="1941" w:author="Gordon McNab (BRT-UK)" w:date="2022-07-27T13:52:00Z">
        <w:r w:rsidR="009645F9">
          <w:t>“</w:t>
        </w:r>
      </w:ins>
      <w:ins w:id="1942" w:author="Gordon McNab (BRT-UK)" w:date="2022-07-21T13:58:00Z">
        <w:r>
          <w:t>Esd_Base.h</w:t>
        </w:r>
      </w:ins>
      <w:ins w:id="1943" w:author="Gordon McNab (BRT-UK)" w:date="2022-07-27T13:52:00Z">
        <w:r w:rsidR="009645F9">
          <w:t>”</w:t>
        </w:r>
      </w:ins>
    </w:p>
    <w:p w14:paraId="1291BC8B" w14:textId="1110767A" w:rsidR="000E2A5B" w:rsidRDefault="000E2A5B" w:rsidP="00DE6408">
      <w:pPr>
        <w:pStyle w:val="codestyle"/>
        <w:rPr>
          <w:ins w:id="1944" w:author="Gordon McNab (BRT-UK)" w:date="2022-07-21T13:58:00Z"/>
        </w:rPr>
      </w:pPr>
      <w:ins w:id="1945" w:author="Gordon McNab (BRT-UK)" w:date="2022-07-21T13:58:00Z">
        <w:r>
          <w:t xml:space="preserve">35: </w:t>
        </w:r>
        <w:r w:rsidRPr="000E2A5B">
          <w:rPr>
            <w:highlight w:val="red"/>
            <w:rPrChange w:id="1946" w:author="Gordon McNab (BRT-UK)" w:date="2022-07-21T13:58:00Z">
              <w:rPr/>
            </w:rPrChange>
          </w:rPr>
          <w:t>#define M_PI</w:t>
        </w:r>
        <w:r w:rsidRPr="000E2A5B">
          <w:rPr>
            <w:highlight w:val="red"/>
            <w:rPrChange w:id="1947" w:author="Gordon McNab (BRT-UK)" w:date="2022-07-21T13:58:00Z">
              <w:rPr/>
            </w:rPrChange>
          </w:rPr>
          <w:tab/>
        </w:r>
        <w:r w:rsidRPr="000E2A5B">
          <w:rPr>
            <w:highlight w:val="red"/>
            <w:rPrChange w:id="1948" w:author="Gordon McNab (BRT-UK)" w:date="2022-07-21T13:58:00Z">
              <w:rPr/>
            </w:rPrChange>
          </w:rPr>
          <w:tab/>
          <w:t>3.14159265358979323846</w:t>
        </w:r>
      </w:ins>
    </w:p>
    <w:p w14:paraId="058709B0" w14:textId="5C5DC338" w:rsidR="000E2A5B" w:rsidDel="008B433F" w:rsidRDefault="000E2A5B" w:rsidP="00DE6408">
      <w:pPr>
        <w:pStyle w:val="codestyle"/>
        <w:rPr>
          <w:del w:id="1949" w:author="Gordon McNab (BRT-UK)" w:date="2022-07-21T13:58:00Z"/>
        </w:rPr>
        <w:pPrChange w:id="1950" w:author="Gordon McNab (BRT-UK)" w:date="2022-07-27T14:09:00Z">
          <w:pPr>
            <w:pStyle w:val="ListParagraph"/>
          </w:pPr>
        </w:pPrChange>
      </w:pPr>
      <w:ins w:id="1951" w:author="Gordon McNab (BRT-UK)" w:date="2022-07-21T13:58:00Z">
        <w:r>
          <w:t>36:</w:t>
        </w:r>
      </w:ins>
    </w:p>
    <w:p w14:paraId="1A7D9B00" w14:textId="67E4EC0B" w:rsidR="005018D8" w:rsidDel="008B433F" w:rsidRDefault="005018D8" w:rsidP="00DE6408">
      <w:pPr>
        <w:pStyle w:val="codestyle"/>
        <w:rPr>
          <w:del w:id="1952" w:author="Gordon McNab (BRT-UK)" w:date="2022-07-21T13:58:00Z"/>
        </w:rPr>
        <w:pPrChange w:id="1953" w:author="Gordon McNab (BRT-UK)" w:date="2022-07-27T14:09:00Z">
          <w:pPr>
            <w:pStyle w:val="ListParagraph"/>
          </w:pPr>
        </w:pPrChange>
      </w:pPr>
    </w:p>
    <w:p w14:paraId="2C609A5B" w14:textId="621A2DD9" w:rsidR="00C97482" w:rsidRDefault="00C97482" w:rsidP="00DE6408">
      <w:pPr>
        <w:pStyle w:val="codestyle"/>
        <w:pPrChange w:id="1954" w:author="Gordon McNab (BRT-UK)" w:date="2022-07-27T14:09:00Z">
          <w:pPr>
            <w:jc w:val="center"/>
          </w:pPr>
        </w:pPrChange>
      </w:pPr>
      <w:del w:id="1955" w:author="Gordon McNab (BRT-UK)" w:date="2022-07-21T13:58:00Z">
        <w:r w:rsidDel="008B433F">
          <w:drawing>
            <wp:inline distT="0" distB="0" distL="0" distR="0" wp14:anchorId="62D97111" wp14:editId="215DB7D3">
              <wp:extent cx="4372950" cy="615779"/>
              <wp:effectExtent l="19050" t="19050" r="8890" b="1333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4972" cy="623105"/>
                      </a:xfrm>
                      <a:prstGeom prst="rect">
                        <a:avLst/>
                      </a:prstGeom>
                      <a:ln>
                        <a:solidFill>
                          <a:schemeClr val="tx1"/>
                        </a:solidFill>
                      </a:ln>
                    </pic:spPr>
                  </pic:pic>
                </a:graphicData>
              </a:graphic>
            </wp:inline>
          </w:drawing>
        </w:r>
      </w:del>
    </w:p>
    <w:p w14:paraId="0BED7A4E" w14:textId="1620CE61" w:rsidR="00C97482" w:rsidRDefault="00C97482" w:rsidP="00C97482">
      <w:pPr>
        <w:pStyle w:val="Caption"/>
        <w:jc w:val="center"/>
      </w:pPr>
      <w:bookmarkStart w:id="1956" w:name="_Toc58319232"/>
      <w:r>
        <w:t xml:space="preserve">Figure </w:t>
      </w:r>
      <w:r w:rsidR="00A10579">
        <w:fldChar w:fldCharType="begin"/>
      </w:r>
      <w:r w:rsidR="00A10579">
        <w:instrText xml:space="preserve"> SEQ Figure \* ARABIC </w:instrText>
      </w:r>
      <w:r w:rsidR="00A10579">
        <w:fldChar w:fldCharType="separate"/>
      </w:r>
      <w:r w:rsidR="00495077">
        <w:rPr>
          <w:noProof/>
        </w:rPr>
        <w:t>33</w:t>
      </w:r>
      <w:r w:rsidR="00A10579">
        <w:rPr>
          <w:noProof/>
        </w:rPr>
        <w:fldChar w:fldCharType="end"/>
      </w:r>
      <w:r>
        <w:t xml:space="preserve"> </w:t>
      </w:r>
      <w:r w:rsidR="00EB7B44">
        <w:t>Add M_PI definition</w:t>
      </w:r>
      <w:bookmarkEnd w:id="1956"/>
    </w:p>
    <w:p w14:paraId="5523B01F" w14:textId="7D93304C" w:rsidR="00C97482" w:rsidRPr="00B64AAD" w:rsidRDefault="009645F9" w:rsidP="00B64AAD">
      <w:pPr>
        <w:rPr>
          <w:b/>
          <w:u w:val="single"/>
          <w:rPrChange w:id="1957" w:author="Gordon McNab (BRT-UK)" w:date="2022-07-21T17:19:00Z">
            <w:rPr/>
          </w:rPrChange>
        </w:rPr>
        <w:pPrChange w:id="1958" w:author="Gordon McNab (BRT-UK)" w:date="2022-07-21T17:19:00Z">
          <w:pPr>
            <w:pStyle w:val="ListParagraph"/>
          </w:pPr>
        </w:pPrChange>
      </w:pPr>
      <w:ins w:id="1959" w:author="Gordon McNab (BRT-UK)" w:date="2022-07-27T13:52:00Z">
        <w:r>
          <w:rPr>
            <w:b/>
            <w:u w:val="single"/>
          </w:rPr>
          <w:t>EVE Storage Modification</w:t>
        </w:r>
      </w:ins>
    </w:p>
    <w:p w14:paraId="6D791455" w14:textId="77777777" w:rsidR="00C97482" w:rsidDel="00B64AAD" w:rsidRDefault="00C97482" w:rsidP="00C97482">
      <w:pPr>
        <w:pStyle w:val="ListParagraph"/>
        <w:rPr>
          <w:del w:id="1960" w:author="Gordon McNab (BRT-UK)" w:date="2022-07-21T17:19:00Z"/>
        </w:rPr>
      </w:pPr>
    </w:p>
    <w:p w14:paraId="70C9A9F4" w14:textId="32180692" w:rsidR="000E2A5B" w:rsidRDefault="00D61806" w:rsidP="000E2A5B">
      <w:pPr>
        <w:rPr>
          <w:ins w:id="1961" w:author="Gordon McNab (BRT-UK)" w:date="2022-07-21T13:53:00Z"/>
        </w:rPr>
      </w:pPr>
      <w:r>
        <w:t xml:space="preserve">Enable </w:t>
      </w:r>
      <w:ins w:id="1962" w:author="Gordon McNab (BRT-UK)" w:date="2022-07-25T16:33:00Z">
        <w:r w:rsidR="00A26D82">
          <w:t xml:space="preserve">the </w:t>
        </w:r>
      </w:ins>
      <w:proofErr w:type="spellStart"/>
      <w:r>
        <w:t>LoadFile</w:t>
      </w:r>
      <w:proofErr w:type="spellEnd"/>
      <w:r>
        <w:t xml:space="preserve"> functions</w:t>
      </w:r>
      <w:ins w:id="1963" w:author="Gordon McNab (BRT-UK)" w:date="2022-07-21T17:19:00Z">
        <w:r w:rsidR="00B64AAD">
          <w:t>.</w:t>
        </w:r>
      </w:ins>
      <w:del w:id="1964" w:author="Gordon McNab (BRT-UK)" w:date="2022-07-21T17:19:00Z">
        <w:r w:rsidDel="00B64AAD">
          <w:delText>:</w:delText>
        </w:r>
      </w:del>
    </w:p>
    <w:p w14:paraId="3C621A17" w14:textId="48DA5C52" w:rsidR="000E2A5B" w:rsidRDefault="008B433F" w:rsidP="000E2A5B">
      <w:pPr>
        <w:pBdr>
          <w:top w:val="single" w:sz="4" w:space="1" w:color="auto"/>
          <w:left w:val="single" w:sz="4" w:space="4" w:color="auto"/>
          <w:right w:val="single" w:sz="4" w:space="4" w:color="auto"/>
        </w:pBdr>
        <w:rPr>
          <w:ins w:id="1965" w:author="Gordon McNab (BRT-UK)" w:date="2022-07-21T13:53:00Z"/>
        </w:rPr>
      </w:pPr>
      <w:proofErr w:type="spellStart"/>
      <w:ins w:id="1966" w:author="Gordon McNab (BRT-UK)" w:date="2022-07-21T13:59:00Z">
        <w:r>
          <w:t>EvChargePoint_Exported</w:t>
        </w:r>
        <w:proofErr w:type="spellEnd"/>
        <w:r>
          <w:t>\</w:t>
        </w:r>
        <w:proofErr w:type="spellStart"/>
        <w:r>
          <w:t>F</w:t>
        </w:r>
      </w:ins>
      <w:ins w:id="1967" w:author="Gordon McNab (BRT-UK)" w:date="2022-07-21T14:00:00Z">
        <w:r>
          <w:t>T_Eve_Hal</w:t>
        </w:r>
        <w:proofErr w:type="spellEnd"/>
        <w:r>
          <w:t>\</w:t>
        </w:r>
        <w:proofErr w:type="spellStart"/>
        <w:r>
          <w:t>EVE_LoadFile_STDIO.c</w:t>
        </w:r>
      </w:ins>
      <w:proofErr w:type="spellEnd"/>
    </w:p>
    <w:p w14:paraId="6B900E7F" w14:textId="67C5D453" w:rsidR="008B433F" w:rsidRDefault="008B433F" w:rsidP="00DE6408">
      <w:pPr>
        <w:pStyle w:val="codestyle"/>
        <w:rPr>
          <w:ins w:id="1968" w:author="Gordon McNab (BRT-UK)" w:date="2022-07-21T14:00:00Z"/>
        </w:rPr>
      </w:pPr>
      <w:ins w:id="1969" w:author="Gordon McNab (BRT-UK)" w:date="2022-07-21T14:00:00Z">
        <w:r>
          <w:t xml:space="preserve">32: </w:t>
        </w:r>
        <w:r>
          <w:t xml:space="preserve">#include </w:t>
        </w:r>
      </w:ins>
      <w:ins w:id="1970" w:author="Gordon McNab (BRT-UK)" w:date="2022-07-25T16:34:00Z">
        <w:r w:rsidR="00A26D82">
          <w:t>“</w:t>
        </w:r>
      </w:ins>
      <w:ins w:id="1971" w:author="Gordon McNab (BRT-UK)" w:date="2022-07-21T14:00:00Z">
        <w:r>
          <w:t>EVE_LoadFile.h</w:t>
        </w:r>
      </w:ins>
      <w:ins w:id="1972" w:author="Gordon McNab (BRT-UK)" w:date="2022-07-25T16:34:00Z">
        <w:r w:rsidR="00A26D82">
          <w:t>”</w:t>
        </w:r>
      </w:ins>
    </w:p>
    <w:p w14:paraId="10891A85" w14:textId="1642045E" w:rsidR="008B433F" w:rsidRDefault="008B433F" w:rsidP="00DE6408">
      <w:pPr>
        <w:pStyle w:val="codestyle"/>
        <w:rPr>
          <w:ins w:id="1973" w:author="Gordon McNab (BRT-UK)" w:date="2022-07-21T14:00:00Z"/>
        </w:rPr>
      </w:pPr>
      <w:ins w:id="1974" w:author="Gordon McNab (BRT-UK)" w:date="2022-07-21T14:00:00Z">
        <w:r>
          <w:t>3</w:t>
        </w:r>
        <w:r>
          <w:t>3</w:t>
        </w:r>
        <w:r>
          <w:t xml:space="preserve">: #include </w:t>
        </w:r>
      </w:ins>
      <w:ins w:id="1975" w:author="Gordon McNab (BRT-UK)" w:date="2022-07-25T16:34:00Z">
        <w:r w:rsidR="00A26D82">
          <w:t>“</w:t>
        </w:r>
      </w:ins>
      <w:ins w:id="1976" w:author="Gordon McNab (BRT-UK)" w:date="2022-07-21T14:00:00Z">
        <w:r>
          <w:t>EVE_Platform.h</w:t>
        </w:r>
      </w:ins>
      <w:ins w:id="1977" w:author="Gordon McNab (BRT-UK)" w:date="2022-07-25T16:34:00Z">
        <w:r w:rsidR="00A26D82">
          <w:t>”</w:t>
        </w:r>
      </w:ins>
    </w:p>
    <w:p w14:paraId="76CB27DF" w14:textId="076769A9" w:rsidR="008B433F" w:rsidRDefault="008B433F" w:rsidP="00DE6408">
      <w:pPr>
        <w:pStyle w:val="codestyle"/>
        <w:rPr>
          <w:ins w:id="1978" w:author="Gordon McNab (BRT-UK)" w:date="2022-07-21T14:00:00Z"/>
        </w:rPr>
      </w:pPr>
      <w:ins w:id="1979" w:author="Gordon McNab (BRT-UK)" w:date="2022-07-21T14:00:00Z">
        <w:r>
          <w:t>3</w:t>
        </w:r>
        <w:r>
          <w:t>4</w:t>
        </w:r>
        <w:r>
          <w:t xml:space="preserve">: </w:t>
        </w:r>
        <w:r w:rsidRPr="008B433F">
          <w:rPr>
            <w:highlight w:val="red"/>
            <w:rPrChange w:id="1980" w:author="Gordon McNab (BRT-UK)" w:date="2022-07-21T14:00:00Z">
              <w:rPr/>
            </w:rPrChange>
          </w:rPr>
          <w:t>#if !defined(FT9XX_PLATFORM) &amp;&amp; !defined(STM32L476GDISCOVERY_PLATFORM)</w:t>
        </w:r>
      </w:ins>
    </w:p>
    <w:p w14:paraId="6AC581C2" w14:textId="50DABFD5" w:rsidR="008B433F" w:rsidRDefault="008B433F" w:rsidP="00DE6408">
      <w:pPr>
        <w:pStyle w:val="codestyle"/>
        <w:rPr>
          <w:ins w:id="1981" w:author="Gordon McNab (BRT-UK)" w:date="2022-07-21T14:00:00Z"/>
        </w:rPr>
      </w:pPr>
      <w:ins w:id="1982" w:author="Gordon McNab (BRT-UK)" w:date="2022-07-21T14:00:00Z">
        <w:r>
          <w:t>3</w:t>
        </w:r>
        <w:r>
          <w:t>5</w:t>
        </w:r>
        <w:r>
          <w:t>:</w:t>
        </w:r>
      </w:ins>
    </w:p>
    <w:p w14:paraId="1A8FC23E" w14:textId="00588E03" w:rsidR="000E2A5B" w:rsidRPr="00E17DD9" w:rsidRDefault="008B433F" w:rsidP="00DE6408">
      <w:pPr>
        <w:pStyle w:val="codestyle"/>
        <w:rPr>
          <w:ins w:id="1983" w:author="Gordon McNab (BRT-UK)" w:date="2022-07-21T13:53:00Z"/>
        </w:rPr>
      </w:pPr>
      <w:ins w:id="1984" w:author="Gordon McNab (BRT-UK)" w:date="2022-07-21T14:00:00Z">
        <w:r>
          <w:t>3</w:t>
        </w:r>
        <w:r>
          <w:t>6</w:t>
        </w:r>
        <w:r>
          <w:t>: #include &lt;stdio.h&gt;</w:t>
        </w:r>
      </w:ins>
    </w:p>
    <w:p w14:paraId="7C0D12F4" w14:textId="1CD72F48" w:rsidR="000E2A5B" w:rsidDel="000710F1" w:rsidRDefault="000E2A5B" w:rsidP="000E2A5B">
      <w:pPr>
        <w:rPr>
          <w:del w:id="1985" w:author="Gordon McNab (BRT-UK)" w:date="2022-07-21T14:07:00Z"/>
        </w:rPr>
        <w:pPrChange w:id="1986" w:author="Gordon McNab (BRT-UK)" w:date="2022-07-21T13:53:00Z">
          <w:pPr>
            <w:pStyle w:val="ListParagraph"/>
            <w:numPr>
              <w:numId w:val="50"/>
            </w:numPr>
            <w:ind w:hanging="360"/>
          </w:pPr>
        </w:pPrChange>
      </w:pPr>
    </w:p>
    <w:p w14:paraId="57C43FBB" w14:textId="63C83356" w:rsidR="00D61806" w:rsidDel="000710F1" w:rsidRDefault="00D61806" w:rsidP="00D61806">
      <w:pPr>
        <w:pStyle w:val="ListParagraph"/>
        <w:rPr>
          <w:del w:id="1987" w:author="Gordon McNab (BRT-UK)" w:date="2022-07-21T14:07:00Z"/>
        </w:rPr>
      </w:pPr>
    </w:p>
    <w:p w14:paraId="45630D83" w14:textId="1266511F" w:rsidR="00D61806" w:rsidDel="000710F1" w:rsidRDefault="00D61806" w:rsidP="000710F1">
      <w:pPr>
        <w:rPr>
          <w:del w:id="1988" w:author="Gordon McNab (BRT-UK)" w:date="2022-07-21T14:07:00Z"/>
        </w:rPr>
        <w:pPrChange w:id="1989" w:author="Gordon McNab (BRT-UK)" w:date="2022-07-21T14:07:00Z">
          <w:pPr>
            <w:jc w:val="center"/>
          </w:pPr>
        </w:pPrChange>
      </w:pPr>
      <w:del w:id="1990" w:author="Gordon McNab (BRT-UK)" w:date="2022-07-21T14:07:00Z">
        <w:r w:rsidDel="000710F1">
          <w:rPr>
            <w:noProof/>
          </w:rPr>
          <w:drawing>
            <wp:inline distT="0" distB="0" distL="0" distR="0" wp14:anchorId="3520CEB4" wp14:editId="7A7AB565">
              <wp:extent cx="4819350" cy="871392"/>
              <wp:effectExtent l="19050" t="19050" r="19685" b="2413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02735" cy="886469"/>
                      </a:xfrm>
                      <a:prstGeom prst="rect">
                        <a:avLst/>
                      </a:prstGeom>
                      <a:ln>
                        <a:solidFill>
                          <a:schemeClr val="tx1"/>
                        </a:solidFill>
                      </a:ln>
                    </pic:spPr>
                  </pic:pic>
                </a:graphicData>
              </a:graphic>
            </wp:inline>
          </w:drawing>
        </w:r>
      </w:del>
    </w:p>
    <w:p w14:paraId="46A974F4" w14:textId="1018888B" w:rsidR="00D61806" w:rsidRDefault="00D61806" w:rsidP="00D61806">
      <w:pPr>
        <w:pStyle w:val="Caption"/>
        <w:jc w:val="center"/>
      </w:pPr>
      <w:bookmarkStart w:id="1991" w:name="_Toc58319233"/>
      <w:r>
        <w:t xml:space="preserve">Figure </w:t>
      </w:r>
      <w:r w:rsidR="00A10579">
        <w:fldChar w:fldCharType="begin"/>
      </w:r>
      <w:r w:rsidR="00A10579">
        <w:instrText xml:space="preserve"> SEQ Figure \* ARABIC </w:instrText>
      </w:r>
      <w:r w:rsidR="00A10579">
        <w:fldChar w:fldCharType="separate"/>
      </w:r>
      <w:r w:rsidR="00495077">
        <w:rPr>
          <w:noProof/>
        </w:rPr>
        <w:t>34</w:t>
      </w:r>
      <w:r w:rsidR="00A10579">
        <w:rPr>
          <w:noProof/>
        </w:rPr>
        <w:fldChar w:fldCharType="end"/>
      </w:r>
      <w:r>
        <w:t xml:space="preserve"> </w:t>
      </w:r>
      <w:r w:rsidR="00EB7B44">
        <w:t xml:space="preserve">Enable </w:t>
      </w:r>
      <w:proofErr w:type="spellStart"/>
      <w:r w:rsidR="00EB7B44">
        <w:t>LoadFile</w:t>
      </w:r>
      <w:proofErr w:type="spellEnd"/>
      <w:r w:rsidR="00EB7B44">
        <w:t xml:space="preserve"> functions</w:t>
      </w:r>
      <w:bookmarkEnd w:id="1991"/>
    </w:p>
    <w:p w14:paraId="1CC66268" w14:textId="67E29098" w:rsidR="00D61806" w:rsidRPr="00B64AAD" w:rsidRDefault="009645F9" w:rsidP="00B64AAD">
      <w:pPr>
        <w:rPr>
          <w:b/>
          <w:bCs/>
          <w:u w:val="single"/>
          <w:rPrChange w:id="1992" w:author="Gordon McNab (BRT-UK)" w:date="2022-07-21T17:19:00Z">
            <w:rPr/>
          </w:rPrChange>
        </w:rPr>
        <w:pPrChange w:id="1993" w:author="Gordon McNab (BRT-UK)" w:date="2022-07-21T17:19:00Z">
          <w:pPr>
            <w:pStyle w:val="ListParagraph"/>
          </w:pPr>
        </w:pPrChange>
      </w:pPr>
      <w:ins w:id="1994" w:author="Gordon McNab (BRT-UK)" w:date="2022-07-27T13:52:00Z">
        <w:r>
          <w:rPr>
            <w:b/>
            <w:bCs/>
            <w:u w:val="single"/>
          </w:rPr>
          <w:t>EVE Utilities Modification</w:t>
        </w:r>
      </w:ins>
    </w:p>
    <w:p w14:paraId="3903ACF8" w14:textId="4ED3EFEA" w:rsidR="00B91A72" w:rsidDel="00B64AAD" w:rsidRDefault="004E3F36" w:rsidP="00B64AAD">
      <w:pPr>
        <w:rPr>
          <w:del w:id="1995" w:author="Gordon McNab (BRT-UK)" w:date="2022-07-21T17:19:00Z"/>
        </w:rPr>
        <w:pPrChange w:id="1996" w:author="Gordon McNab (BRT-UK)" w:date="2022-07-21T17:19:00Z">
          <w:pPr>
            <w:pStyle w:val="ListParagraph"/>
            <w:numPr>
              <w:numId w:val="51"/>
            </w:numPr>
            <w:ind w:hanging="360"/>
          </w:pPr>
        </w:pPrChange>
      </w:pPr>
      <w:r>
        <w:t>Enable</w:t>
      </w:r>
      <w:r w:rsidR="00AF3984">
        <w:t xml:space="preserve"> </w:t>
      </w:r>
      <w:ins w:id="1997" w:author="Gordon McNab (BRT-UK)" w:date="2022-07-21T17:19:00Z">
        <w:r w:rsidR="00B64AAD">
          <w:t xml:space="preserve">the </w:t>
        </w:r>
      </w:ins>
      <w:r w:rsidR="00AF3984">
        <w:t>external clock</w:t>
      </w:r>
      <w:ins w:id="1998" w:author="Gordon McNab (BRT-UK)" w:date="2022-07-21T17:19:00Z">
        <w:r w:rsidR="00B64AAD">
          <w:t>.</w:t>
        </w:r>
      </w:ins>
    </w:p>
    <w:p w14:paraId="2DB93948" w14:textId="20ACD920" w:rsidR="00EB7B44" w:rsidRDefault="00EB7B44" w:rsidP="00B64AAD">
      <w:pPr>
        <w:rPr>
          <w:ins w:id="1999" w:author="Gordon McNab (BRT-UK)" w:date="2022-07-21T13:53:00Z"/>
        </w:rPr>
        <w:pPrChange w:id="2000" w:author="Gordon McNab (BRT-UK)" w:date="2022-07-21T17:19:00Z">
          <w:pPr>
            <w:pStyle w:val="ListParagraph"/>
          </w:pPr>
        </w:pPrChange>
      </w:pPr>
    </w:p>
    <w:p w14:paraId="627D6A59" w14:textId="1BA25D7E" w:rsidR="000E2A5B" w:rsidRDefault="000710F1" w:rsidP="000E2A5B">
      <w:pPr>
        <w:pBdr>
          <w:top w:val="single" w:sz="4" w:space="1" w:color="auto"/>
          <w:left w:val="single" w:sz="4" w:space="4" w:color="auto"/>
          <w:right w:val="single" w:sz="4" w:space="4" w:color="auto"/>
        </w:pBdr>
        <w:rPr>
          <w:ins w:id="2001" w:author="Gordon McNab (BRT-UK)" w:date="2022-07-21T13:53:00Z"/>
        </w:rPr>
      </w:pPr>
      <w:proofErr w:type="spellStart"/>
      <w:ins w:id="2002" w:author="Gordon McNab (BRT-UK)" w:date="2022-07-21T14:07:00Z">
        <w:r>
          <w:t>EvChargePoint_Exported</w:t>
        </w:r>
        <w:proofErr w:type="spellEnd"/>
        <w:r>
          <w:t>\</w:t>
        </w:r>
        <w:proofErr w:type="spellStart"/>
        <w:r>
          <w:t>FT_Eve_Hal</w:t>
        </w:r>
        <w:proofErr w:type="spellEnd"/>
        <w:r>
          <w:t>\</w:t>
        </w:r>
        <w:proofErr w:type="spellStart"/>
        <w:r>
          <w:t>EVE_</w:t>
        </w:r>
        <w:r>
          <w:t>Util</w:t>
        </w:r>
        <w:r>
          <w:t>.c</w:t>
        </w:r>
      </w:ins>
      <w:proofErr w:type="spellEnd"/>
    </w:p>
    <w:p w14:paraId="06BC0234" w14:textId="526411F8" w:rsidR="000710F1" w:rsidRDefault="000710F1" w:rsidP="00DE6408">
      <w:pPr>
        <w:pStyle w:val="codestyle"/>
        <w:rPr>
          <w:ins w:id="2003" w:author="Gordon McNab (BRT-UK)" w:date="2022-07-21T14:08:00Z"/>
        </w:rPr>
      </w:pPr>
      <w:ins w:id="2004" w:author="Gordon McNab (BRT-UK)" w:date="2022-07-21T14:08:00Z">
        <w:r>
          <w:t xml:space="preserve">251: </w:t>
        </w:r>
        <w:r>
          <w:t>#if !defined(ME810A_HV35R) &amp;&amp; !defined(ME812A_WH50R) &amp;&amp; !defined(ME813A_WH50C)</w:t>
        </w:r>
      </w:ins>
    </w:p>
    <w:p w14:paraId="75AD3990" w14:textId="7A2DA3C2" w:rsidR="000710F1" w:rsidRDefault="000710F1" w:rsidP="00DE6408">
      <w:pPr>
        <w:pStyle w:val="codestyle"/>
        <w:rPr>
          <w:ins w:id="2005" w:author="Gordon McNab (BRT-UK)" w:date="2022-07-21T14:08:00Z"/>
        </w:rPr>
      </w:pPr>
      <w:ins w:id="2006" w:author="Gordon McNab (BRT-UK)" w:date="2022-07-21T14:08:00Z">
        <w:r>
          <w:t>25</w:t>
        </w:r>
      </w:ins>
      <w:ins w:id="2007" w:author="Gordon McNab (BRT-UK)" w:date="2022-07-21T14:09:00Z">
        <w:r>
          <w:t>2</w:t>
        </w:r>
      </w:ins>
      <w:ins w:id="2008" w:author="Gordon McNab (BRT-UK)" w:date="2022-07-21T14:08:00Z">
        <w:r>
          <w:t>:</w:t>
        </w:r>
        <w:r>
          <w:tab/>
          <w:t>/* Board without external oscillator will not work when ExternalOsc is enabled */</w:t>
        </w:r>
      </w:ins>
    </w:p>
    <w:p w14:paraId="11863DC1" w14:textId="7FA2E75F" w:rsidR="000710F1" w:rsidRDefault="000710F1" w:rsidP="00DE6408">
      <w:pPr>
        <w:pStyle w:val="codestyle"/>
        <w:rPr>
          <w:ins w:id="2009" w:author="Gordon McNab (BRT-UK)" w:date="2022-07-21T14:08:00Z"/>
        </w:rPr>
      </w:pPr>
      <w:ins w:id="2010" w:author="Gordon McNab (BRT-UK)" w:date="2022-07-21T14:08:00Z">
        <w:r>
          <w:t>25</w:t>
        </w:r>
      </w:ins>
      <w:ins w:id="2011" w:author="Gordon McNab (BRT-UK)" w:date="2022-07-21T14:09:00Z">
        <w:r>
          <w:t>3</w:t>
        </w:r>
      </w:ins>
      <w:ins w:id="2012" w:author="Gordon McNab (BRT-UK)" w:date="2022-07-21T14:08:00Z">
        <w:r>
          <w:t>:</w:t>
        </w:r>
        <w:r>
          <w:tab/>
          <w:t>bootup-&gt;ExternalOsc = true;</w:t>
        </w:r>
      </w:ins>
    </w:p>
    <w:p w14:paraId="65FBD314" w14:textId="23A6EB7C" w:rsidR="000710F1" w:rsidRDefault="000710F1" w:rsidP="00DE6408">
      <w:pPr>
        <w:pStyle w:val="codestyle"/>
        <w:rPr>
          <w:ins w:id="2013" w:author="Gordon McNab (BRT-UK)" w:date="2022-07-21T14:08:00Z"/>
        </w:rPr>
      </w:pPr>
      <w:ins w:id="2014" w:author="Gordon McNab (BRT-UK)" w:date="2022-07-21T14:08:00Z">
        <w:r>
          <w:t>25</w:t>
        </w:r>
      </w:ins>
      <w:ins w:id="2015" w:author="Gordon McNab (BRT-UK)" w:date="2022-07-21T14:09:00Z">
        <w:r>
          <w:t>4</w:t>
        </w:r>
      </w:ins>
      <w:ins w:id="2016" w:author="Gordon McNab (BRT-UK)" w:date="2022-07-21T14:08:00Z">
        <w:r>
          <w:t>: #endif</w:t>
        </w:r>
      </w:ins>
    </w:p>
    <w:p w14:paraId="08DD886D" w14:textId="3CCB64B3" w:rsidR="000710F1" w:rsidRDefault="000710F1" w:rsidP="00DE6408">
      <w:pPr>
        <w:pStyle w:val="codestyle"/>
        <w:rPr>
          <w:ins w:id="2017" w:author="Gordon McNab (BRT-UK)" w:date="2022-07-21T14:08:00Z"/>
        </w:rPr>
      </w:pPr>
      <w:ins w:id="2018" w:author="Gordon McNab (BRT-UK)" w:date="2022-07-21T14:08:00Z">
        <w:r>
          <w:t>25</w:t>
        </w:r>
      </w:ins>
      <w:ins w:id="2019" w:author="Gordon McNab (BRT-UK)" w:date="2022-07-21T14:09:00Z">
        <w:r>
          <w:t>5</w:t>
        </w:r>
      </w:ins>
      <w:ins w:id="2020" w:author="Gordon McNab (BRT-UK)" w:date="2022-07-21T14:08:00Z">
        <w:r>
          <w:t xml:space="preserve">: </w:t>
        </w:r>
        <w:r w:rsidRPr="000710F1">
          <w:rPr>
            <w:highlight w:val="red"/>
            <w:rPrChange w:id="2021" w:author="Gordon McNab (BRT-UK)" w:date="2022-07-21T14:09:00Z">
              <w:rPr/>
            </w:rPrChange>
          </w:rPr>
          <w:t>#if defined(STM32L476GDISCOVERY_PLATFORM)</w:t>
        </w:r>
      </w:ins>
    </w:p>
    <w:p w14:paraId="35C76F20" w14:textId="574D4BDC" w:rsidR="000710F1" w:rsidRDefault="000710F1" w:rsidP="00DE6408">
      <w:pPr>
        <w:pStyle w:val="codestyle"/>
        <w:rPr>
          <w:ins w:id="2022" w:author="Gordon McNab (BRT-UK)" w:date="2022-07-21T14:08:00Z"/>
        </w:rPr>
      </w:pPr>
      <w:ins w:id="2023" w:author="Gordon McNab (BRT-UK)" w:date="2022-07-21T14:08:00Z">
        <w:r>
          <w:t>25</w:t>
        </w:r>
      </w:ins>
      <w:ins w:id="2024" w:author="Gordon McNab (BRT-UK)" w:date="2022-07-21T14:09:00Z">
        <w:r>
          <w:t>6</w:t>
        </w:r>
      </w:ins>
      <w:ins w:id="2025" w:author="Gordon McNab (BRT-UK)" w:date="2022-07-21T14:08:00Z">
        <w:r>
          <w:t>:</w:t>
        </w:r>
        <w:r>
          <w:tab/>
        </w:r>
        <w:r w:rsidRPr="000710F1">
          <w:rPr>
            <w:highlight w:val="red"/>
            <w:rPrChange w:id="2026" w:author="Gordon McNab (BRT-UK)" w:date="2022-07-21T14:09:00Z">
              <w:rPr/>
            </w:rPrChange>
          </w:rPr>
          <w:t>bootup-&gt;ExternalOsc = true;</w:t>
        </w:r>
      </w:ins>
    </w:p>
    <w:p w14:paraId="3EFEFAF0" w14:textId="0BA277D1" w:rsidR="000710F1" w:rsidRDefault="000710F1" w:rsidP="00DE6408">
      <w:pPr>
        <w:pStyle w:val="codestyle"/>
        <w:rPr>
          <w:ins w:id="2027" w:author="Gordon McNab (BRT-UK)" w:date="2022-07-21T14:08:00Z"/>
        </w:rPr>
      </w:pPr>
      <w:ins w:id="2028" w:author="Gordon McNab (BRT-UK)" w:date="2022-07-21T14:08:00Z">
        <w:r>
          <w:t>25</w:t>
        </w:r>
      </w:ins>
      <w:ins w:id="2029" w:author="Gordon McNab (BRT-UK)" w:date="2022-07-21T14:09:00Z">
        <w:r>
          <w:t>7</w:t>
        </w:r>
      </w:ins>
      <w:ins w:id="2030" w:author="Gordon McNab (BRT-UK)" w:date="2022-07-21T14:08:00Z">
        <w:r>
          <w:t xml:space="preserve">: </w:t>
        </w:r>
        <w:r w:rsidRPr="000710F1">
          <w:rPr>
            <w:highlight w:val="red"/>
            <w:rPrChange w:id="2031" w:author="Gordon McNab (BRT-UK)" w:date="2022-07-21T14:09:00Z">
              <w:rPr/>
            </w:rPrChange>
          </w:rPr>
          <w:t>#endif</w:t>
        </w:r>
      </w:ins>
    </w:p>
    <w:p w14:paraId="56ED9AA2" w14:textId="34297D42" w:rsidR="000710F1" w:rsidRDefault="000710F1" w:rsidP="00DE6408">
      <w:pPr>
        <w:pStyle w:val="codestyle"/>
        <w:rPr>
          <w:ins w:id="2032" w:author="Gordon McNab (BRT-UK)" w:date="2022-07-21T14:08:00Z"/>
        </w:rPr>
      </w:pPr>
      <w:ins w:id="2033" w:author="Gordon McNab (BRT-UK)" w:date="2022-07-21T14:08:00Z">
        <w:r>
          <w:t>25</w:t>
        </w:r>
      </w:ins>
      <w:ins w:id="2034" w:author="Gordon McNab (BRT-UK)" w:date="2022-07-21T14:09:00Z">
        <w:r>
          <w:t>8</w:t>
        </w:r>
      </w:ins>
      <w:ins w:id="2035" w:author="Gordon McNab (BRT-UK)" w:date="2022-07-21T14:08:00Z">
        <w:r>
          <w:t>:</w:t>
        </w:r>
      </w:ins>
    </w:p>
    <w:p w14:paraId="0065D218" w14:textId="68C4498A" w:rsidR="000E2A5B" w:rsidRPr="00E17DD9" w:rsidRDefault="000710F1" w:rsidP="00DE6408">
      <w:pPr>
        <w:pStyle w:val="codestyle"/>
        <w:rPr>
          <w:ins w:id="2036" w:author="Gordon McNab (BRT-UK)" w:date="2022-07-21T13:53:00Z"/>
        </w:rPr>
      </w:pPr>
      <w:ins w:id="2037" w:author="Gordon McNab (BRT-UK)" w:date="2022-07-21T14:08:00Z">
        <w:r>
          <w:t>25</w:t>
        </w:r>
      </w:ins>
      <w:ins w:id="2038" w:author="Gordon McNab (BRT-UK)" w:date="2022-07-21T14:09:00Z">
        <w:r>
          <w:t>9</w:t>
        </w:r>
      </w:ins>
      <w:ins w:id="2039" w:author="Gordon McNab (BRT-UK)" w:date="2022-07-21T14:08:00Z">
        <w:r>
          <w:t>: #ifdef EVE_SYSTEM_CLOCK</w:t>
        </w:r>
      </w:ins>
    </w:p>
    <w:p w14:paraId="22126E7A" w14:textId="6BFD7C17" w:rsidR="000E2A5B" w:rsidDel="000710F1" w:rsidRDefault="000E2A5B" w:rsidP="00EB7B44">
      <w:pPr>
        <w:pStyle w:val="ListParagraph"/>
        <w:rPr>
          <w:del w:id="2040" w:author="Gordon McNab (BRT-UK)" w:date="2022-07-21T14:09:00Z"/>
        </w:rPr>
      </w:pPr>
    </w:p>
    <w:p w14:paraId="3FCD4A6B" w14:textId="768E6D52" w:rsidR="004C3F9C" w:rsidDel="000710F1" w:rsidRDefault="00D116EB" w:rsidP="000710F1">
      <w:pPr>
        <w:rPr>
          <w:del w:id="2041" w:author="Gordon McNab (BRT-UK)" w:date="2022-07-21T14:09:00Z"/>
        </w:rPr>
        <w:pPrChange w:id="2042" w:author="Gordon McNab (BRT-UK)" w:date="2022-07-21T14:09:00Z">
          <w:pPr>
            <w:jc w:val="center"/>
          </w:pPr>
        </w:pPrChange>
      </w:pPr>
      <w:del w:id="2043" w:author="Gordon McNab (BRT-UK)" w:date="2022-07-21T14:09:00Z">
        <w:r w:rsidDel="000710F1">
          <w:rPr>
            <w:noProof/>
          </w:rPr>
          <w:drawing>
            <wp:inline distT="0" distB="0" distL="0" distR="0" wp14:anchorId="1576102A" wp14:editId="368D994B">
              <wp:extent cx="4579200" cy="1111569"/>
              <wp:effectExtent l="19050" t="19050" r="12065" b="1270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30640" cy="1124056"/>
                      </a:xfrm>
                      <a:prstGeom prst="rect">
                        <a:avLst/>
                      </a:prstGeom>
                      <a:ln>
                        <a:solidFill>
                          <a:schemeClr val="tx1"/>
                        </a:solidFill>
                      </a:ln>
                    </pic:spPr>
                  </pic:pic>
                </a:graphicData>
              </a:graphic>
            </wp:inline>
          </w:drawing>
        </w:r>
      </w:del>
    </w:p>
    <w:p w14:paraId="362F8444" w14:textId="21716826" w:rsidR="00EB7B44" w:rsidRPr="00EB7B44" w:rsidRDefault="00AF3984" w:rsidP="00EB7B44">
      <w:pPr>
        <w:pStyle w:val="Caption"/>
        <w:jc w:val="center"/>
        <w:rPr>
          <w:lang w:val="en-GB" w:eastAsia="en-GB"/>
        </w:rPr>
      </w:pPr>
      <w:bookmarkStart w:id="2044" w:name="_Toc58319234"/>
      <w:r>
        <w:t xml:space="preserve">Figure </w:t>
      </w:r>
      <w:r w:rsidR="00A10579">
        <w:fldChar w:fldCharType="begin"/>
      </w:r>
      <w:r w:rsidR="00A10579">
        <w:instrText xml:space="preserve"> SEQ Figure \* ARABIC </w:instrText>
      </w:r>
      <w:r w:rsidR="00A10579">
        <w:fldChar w:fldCharType="separate"/>
      </w:r>
      <w:r w:rsidR="00495077">
        <w:rPr>
          <w:noProof/>
        </w:rPr>
        <w:t>35</w:t>
      </w:r>
      <w:r w:rsidR="00A10579">
        <w:rPr>
          <w:noProof/>
        </w:rPr>
        <w:fldChar w:fldCharType="end"/>
      </w:r>
      <w:r>
        <w:t xml:space="preserve"> Configure EVE platform to use external clock</w:t>
      </w:r>
      <w:bookmarkEnd w:id="2044"/>
      <w:del w:id="2045" w:author="Gordon McNab (BRT-UK)" w:date="2022-07-25T14:20:00Z">
        <w:r w:rsidR="00EB7B44" w:rsidDel="00A26D82">
          <w:br/>
        </w:r>
      </w:del>
    </w:p>
    <w:p w14:paraId="2C672AA2" w14:textId="2222047A" w:rsidR="00A47876" w:rsidRDefault="00B64AAD" w:rsidP="00A26D82">
      <w:pPr>
        <w:pStyle w:val="Heading4"/>
        <w:rPr>
          <w:ins w:id="2046" w:author="Gordon McNab (BRT-UK)" w:date="2022-07-25T14:20:00Z"/>
        </w:rPr>
      </w:pPr>
      <w:ins w:id="2047" w:author="Gordon McNab (BRT-UK)" w:date="2022-07-21T17:20:00Z">
        <w:r>
          <w:t>Project Modification</w:t>
        </w:r>
      </w:ins>
      <w:moveFromRangeStart w:id="2048" w:author="Gordon McNab (BRT-UK)" w:date="2022-07-21T14:10:00Z" w:name="move109305019"/>
      <w:moveFrom w:id="2049" w:author="Gordon McNab (BRT-UK)" w:date="2022-07-21T14:10:00Z">
        <w:r w:rsidR="002C3321" w:rsidDel="000710F1">
          <w:t>Include stddef.h, stdio.h and stdarg.h in EVE_Config.h</w:t>
        </w:r>
        <w:r w:rsidR="00A47876" w:rsidDel="000710F1">
          <w:t>:</w:t>
        </w:r>
      </w:moveFrom>
    </w:p>
    <w:p w14:paraId="0E128C46" w14:textId="77777777" w:rsidR="00A26D82" w:rsidRPr="00A26D82" w:rsidDel="000710F1" w:rsidRDefault="00A26D82" w:rsidP="00A26D82">
      <w:pPr>
        <w:rPr>
          <w:moveFrom w:id="2050" w:author="Gordon McNab (BRT-UK)" w:date="2022-07-21T14:10:00Z"/>
          <w:lang w:val="en-GB" w:eastAsia="en-GB"/>
        </w:rPr>
        <w:pPrChange w:id="2051" w:author="Gordon McNab (BRT-UK)" w:date="2022-07-25T14:20:00Z">
          <w:pPr>
            <w:pStyle w:val="ListParagraph"/>
            <w:numPr>
              <w:numId w:val="51"/>
            </w:numPr>
            <w:ind w:hanging="360"/>
          </w:pPr>
        </w:pPrChange>
      </w:pPr>
    </w:p>
    <w:p w14:paraId="3290C8CF" w14:textId="09B81400" w:rsidR="002C3321" w:rsidDel="000710F1" w:rsidRDefault="00A47876" w:rsidP="00A26D82">
      <w:pPr>
        <w:pStyle w:val="Heading4"/>
        <w:numPr>
          <w:ilvl w:val="0"/>
          <w:numId w:val="0"/>
        </w:numPr>
        <w:rPr>
          <w:moveFrom w:id="2052" w:author="Gordon McNab (BRT-UK)" w:date="2022-07-21T14:10:00Z"/>
        </w:rPr>
        <w:pPrChange w:id="2053" w:author="Gordon McNab (BRT-UK)" w:date="2022-07-25T14:20:00Z">
          <w:pPr>
            <w:pStyle w:val="ListParagraph"/>
          </w:pPr>
        </w:pPrChange>
      </w:pPr>
      <w:moveFrom w:id="2054" w:author="Gordon McNab (BRT-UK)" w:date="2022-07-21T14:10:00Z">
        <w:r w:rsidDel="000710F1">
          <w:t xml:space="preserve">These header are required to </w:t>
        </w:r>
        <w:r w:rsidR="002C3321" w:rsidDel="000710F1">
          <w:t>use NULL, va_list and va_arg in the ESD generated source code</w:t>
        </w:r>
      </w:moveFrom>
    </w:p>
    <w:p w14:paraId="6E4887BC" w14:textId="650638F2" w:rsidR="003F0564" w:rsidDel="000710F1" w:rsidRDefault="00B91A72" w:rsidP="00A26D82">
      <w:pPr>
        <w:pStyle w:val="Heading4"/>
        <w:numPr>
          <w:ilvl w:val="0"/>
          <w:numId w:val="0"/>
        </w:numPr>
        <w:rPr>
          <w:moveFrom w:id="2055" w:author="Gordon McNab (BRT-UK)" w:date="2022-07-21T14:10:00Z"/>
        </w:rPr>
        <w:pPrChange w:id="2056" w:author="Gordon McNab (BRT-UK)" w:date="2022-07-25T14:20:00Z">
          <w:pPr>
            <w:pStyle w:val="Caption"/>
            <w:jc w:val="center"/>
          </w:pPr>
        </w:pPrChange>
      </w:pPr>
      <w:moveFrom w:id="2057" w:author="Gordon McNab (BRT-UK)" w:date="2022-07-21T14:10:00Z">
        <w:r w:rsidDel="000710F1">
          <w:rPr>
            <w:noProof/>
          </w:rPr>
          <w:drawing>
            <wp:inline distT="0" distB="0" distL="0" distR="0" wp14:anchorId="01F14ECC" wp14:editId="48717343">
              <wp:extent cx="3055350" cy="2186347"/>
              <wp:effectExtent l="19050" t="19050" r="12065" b="234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78814" cy="2203137"/>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moveFrom>
    </w:p>
    <w:p w14:paraId="05516B93" w14:textId="40DA0C74" w:rsidR="00B23096" w:rsidDel="000710F1" w:rsidRDefault="00B23096" w:rsidP="00A26D82">
      <w:pPr>
        <w:pStyle w:val="Heading4"/>
        <w:numPr>
          <w:ilvl w:val="0"/>
          <w:numId w:val="0"/>
        </w:numPr>
        <w:rPr>
          <w:moveFrom w:id="2058" w:author="Gordon McNab (BRT-UK)" w:date="2022-07-21T14:10:00Z"/>
        </w:rPr>
        <w:pPrChange w:id="2059" w:author="Gordon McNab (BRT-UK)" w:date="2022-07-25T14:20:00Z">
          <w:pPr>
            <w:pStyle w:val="Caption"/>
            <w:jc w:val="center"/>
          </w:pPr>
        </w:pPrChange>
      </w:pPr>
      <w:bookmarkStart w:id="2060" w:name="_Toc58319235"/>
      <w:moveFrom w:id="2061" w:author="Gordon McNab (BRT-UK)" w:date="2022-07-21T14:10:00Z">
        <w:r w:rsidDel="000710F1">
          <w:t xml:space="preserve">Figure </w:t>
        </w:r>
        <w:r w:rsidR="00A10579" w:rsidDel="000710F1">
          <w:fldChar w:fldCharType="begin"/>
        </w:r>
        <w:r w:rsidR="00A10579" w:rsidDel="000710F1">
          <w:instrText xml:space="preserve"> SEQ Figure \* ARABIC </w:instrText>
        </w:r>
        <w:r w:rsidR="00A10579" w:rsidDel="000710F1">
          <w:fldChar w:fldCharType="separate"/>
        </w:r>
        <w:r w:rsidR="00495077" w:rsidDel="000710F1">
          <w:rPr>
            <w:noProof/>
          </w:rPr>
          <w:t>36</w:t>
        </w:r>
        <w:r w:rsidR="00A10579" w:rsidDel="000710F1">
          <w:rPr>
            <w:noProof/>
          </w:rPr>
          <w:fldChar w:fldCharType="end"/>
        </w:r>
        <w:r w:rsidDel="000710F1">
          <w:t xml:space="preserve"> </w:t>
        </w:r>
        <w:r w:rsidR="002C3321" w:rsidDel="000710F1">
          <w:t>Include stddef.h, stdio.h and stdarg.h in EVE_Config.h</w:t>
        </w:r>
        <w:bookmarkEnd w:id="2060"/>
      </w:moveFrom>
    </w:p>
    <w:p w14:paraId="5D0A1972" w14:textId="62D45213" w:rsidR="001561AA" w:rsidDel="000E2A5B" w:rsidRDefault="001561AA" w:rsidP="00A26D82">
      <w:pPr>
        <w:pStyle w:val="Heading4"/>
        <w:numPr>
          <w:ilvl w:val="0"/>
          <w:numId w:val="0"/>
        </w:numPr>
        <w:rPr>
          <w:moveFrom w:id="2062" w:author="Gordon McNab (BRT-UK)" w:date="2022-07-21T13:54:00Z"/>
        </w:rPr>
        <w:pPrChange w:id="2063" w:author="Gordon McNab (BRT-UK)" w:date="2022-07-25T14:20:00Z">
          <w:pPr>
            <w:pStyle w:val="ListParagraph"/>
            <w:numPr>
              <w:numId w:val="50"/>
            </w:numPr>
            <w:ind w:hanging="360"/>
          </w:pPr>
        </w:pPrChange>
      </w:pPr>
      <w:moveFromRangeStart w:id="2064" w:author="Gordon McNab (BRT-UK)" w:date="2022-07-21T13:54:00Z" w:name="move109304102"/>
      <w:moveFromRangeEnd w:id="2048"/>
      <w:moveFrom w:id="2065" w:author="Gordon McNab (BRT-UK)" w:date="2022-07-21T13:54:00Z">
        <w:r w:rsidDel="000E2A5B">
          <w:t>Increase stack</w:t>
        </w:r>
        <w:r w:rsidR="00EB7B44" w:rsidDel="000E2A5B">
          <w:t xml:space="preserve"> </w:t>
        </w:r>
        <w:r w:rsidDel="000E2A5B">
          <w:t>size to 512</w:t>
        </w:r>
      </w:moveFrom>
    </w:p>
    <w:p w14:paraId="7B4C7B2E" w14:textId="1316889A" w:rsidR="001561AA" w:rsidDel="000E2A5B" w:rsidRDefault="001561AA" w:rsidP="00A26D82">
      <w:pPr>
        <w:pStyle w:val="Heading4"/>
        <w:numPr>
          <w:ilvl w:val="0"/>
          <w:numId w:val="0"/>
        </w:numPr>
        <w:rPr>
          <w:moveFrom w:id="2066" w:author="Gordon McNab (BRT-UK)" w:date="2022-07-21T13:54:00Z"/>
        </w:rPr>
        <w:pPrChange w:id="2067" w:author="Gordon McNab (BRT-UK)" w:date="2022-07-25T14:20:00Z">
          <w:pPr>
            <w:pStyle w:val="ListParagraph"/>
          </w:pPr>
        </w:pPrChange>
      </w:pPr>
      <w:moveFrom w:id="2068" w:author="Gordon McNab (BRT-UK)" w:date="2022-07-21T13:54:00Z">
        <w:r w:rsidDel="000E2A5B">
          <w:t xml:space="preserve">By </w:t>
        </w:r>
        <w:r w:rsidR="00EB7B44" w:rsidDel="000E2A5B">
          <w:t>default,</w:t>
        </w:r>
        <w:r w:rsidDel="000E2A5B">
          <w:t xml:space="preserve"> it is 128, not enough to run this application</w:t>
        </w:r>
      </w:moveFrom>
    </w:p>
    <w:p w14:paraId="3F58DF2B" w14:textId="62833B1C" w:rsidR="001561AA" w:rsidDel="000E2A5B" w:rsidRDefault="001561AA" w:rsidP="00A26D82">
      <w:pPr>
        <w:pStyle w:val="Heading4"/>
        <w:numPr>
          <w:ilvl w:val="0"/>
          <w:numId w:val="0"/>
        </w:numPr>
        <w:rPr>
          <w:moveFrom w:id="2069" w:author="Gordon McNab (BRT-UK)" w:date="2022-07-21T13:54:00Z"/>
        </w:rPr>
        <w:pPrChange w:id="2070" w:author="Gordon McNab (BRT-UK)" w:date="2022-07-25T14:20:00Z">
          <w:pPr>
            <w:pStyle w:val="ListParagraph"/>
          </w:pPr>
        </w:pPrChange>
      </w:pPr>
    </w:p>
    <w:p w14:paraId="0787A3BC" w14:textId="29E2C545" w:rsidR="001561AA" w:rsidDel="000E2A5B" w:rsidRDefault="001561AA" w:rsidP="00A26D82">
      <w:pPr>
        <w:pStyle w:val="Heading4"/>
        <w:numPr>
          <w:ilvl w:val="0"/>
          <w:numId w:val="0"/>
        </w:numPr>
        <w:rPr>
          <w:moveFrom w:id="2071" w:author="Gordon McNab (BRT-UK)" w:date="2022-07-21T13:54:00Z"/>
        </w:rPr>
        <w:pPrChange w:id="2072" w:author="Gordon McNab (BRT-UK)" w:date="2022-07-25T14:20:00Z">
          <w:pPr>
            <w:jc w:val="center"/>
          </w:pPr>
        </w:pPrChange>
      </w:pPr>
      <w:moveFrom w:id="2073" w:author="Gordon McNab (BRT-UK)" w:date="2022-07-21T13:54:00Z">
        <w:r w:rsidDel="000E2A5B">
          <w:rPr>
            <w:noProof/>
          </w:rPr>
          <w:drawing>
            <wp:inline distT="0" distB="0" distL="0" distR="0" wp14:anchorId="0F32CD52" wp14:editId="16CB5A29">
              <wp:extent cx="5169176" cy="1321788"/>
              <wp:effectExtent l="19050" t="19050" r="12700" b="1206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84502" cy="1325707"/>
                      </a:xfrm>
                      <a:prstGeom prst="rect">
                        <a:avLst/>
                      </a:prstGeom>
                      <a:ln>
                        <a:solidFill>
                          <a:sysClr val="windowText" lastClr="000000"/>
                        </a:solidFill>
                      </a:ln>
                    </pic:spPr>
                  </pic:pic>
                </a:graphicData>
              </a:graphic>
            </wp:inline>
          </w:drawing>
        </w:r>
      </w:moveFrom>
    </w:p>
    <w:p w14:paraId="2D58BCD6" w14:textId="7BDCF472" w:rsidR="001561AA" w:rsidDel="000E2A5B" w:rsidRDefault="001561AA" w:rsidP="00A26D82">
      <w:pPr>
        <w:pStyle w:val="Heading4"/>
        <w:numPr>
          <w:ilvl w:val="0"/>
          <w:numId w:val="0"/>
        </w:numPr>
        <w:rPr>
          <w:moveFrom w:id="2074" w:author="Gordon McNab (BRT-UK)" w:date="2022-07-21T13:54:00Z"/>
        </w:rPr>
        <w:pPrChange w:id="2075" w:author="Gordon McNab (BRT-UK)" w:date="2022-07-25T14:20:00Z">
          <w:pPr>
            <w:pStyle w:val="Caption"/>
            <w:jc w:val="center"/>
          </w:pPr>
        </w:pPrChange>
      </w:pPr>
      <w:bookmarkStart w:id="2076" w:name="_Toc58319236"/>
      <w:moveFrom w:id="2077" w:author="Gordon McNab (BRT-UK)" w:date="2022-07-21T13:54:00Z">
        <w:r w:rsidDel="000E2A5B">
          <w:t xml:space="preserve">Figure </w:t>
        </w:r>
        <w:r w:rsidR="00A10579" w:rsidDel="000E2A5B">
          <w:fldChar w:fldCharType="begin"/>
        </w:r>
        <w:r w:rsidR="00A10579" w:rsidDel="000E2A5B">
          <w:instrText xml:space="preserve"> SEQ Figure \* ARABIC </w:instrText>
        </w:r>
        <w:r w:rsidR="00A10579" w:rsidDel="000E2A5B">
          <w:fldChar w:fldCharType="separate"/>
        </w:r>
        <w:r w:rsidR="00495077" w:rsidDel="000E2A5B">
          <w:rPr>
            <w:noProof/>
          </w:rPr>
          <w:t>37</w:t>
        </w:r>
        <w:r w:rsidR="00A10579" w:rsidDel="000E2A5B">
          <w:rPr>
            <w:noProof/>
          </w:rPr>
          <w:fldChar w:fldCharType="end"/>
        </w:r>
        <w:r w:rsidDel="000E2A5B">
          <w:t xml:space="preserve"> </w:t>
        </w:r>
        <w:r w:rsidR="00EB7B44" w:rsidDel="000E2A5B">
          <w:t>I</w:t>
        </w:r>
        <w:r w:rsidDel="000E2A5B">
          <w:t>ncrease stack size</w:t>
        </w:r>
        <w:bookmarkEnd w:id="2076"/>
      </w:moveFrom>
    </w:p>
    <w:moveFromRangeEnd w:id="2064"/>
    <w:p w14:paraId="4E4E7772" w14:textId="012A9DFF" w:rsidR="001561AA" w:rsidDel="00A26D82" w:rsidRDefault="001561AA" w:rsidP="00A26D82">
      <w:pPr>
        <w:pStyle w:val="Heading4"/>
        <w:numPr>
          <w:ilvl w:val="0"/>
          <w:numId w:val="0"/>
        </w:numPr>
        <w:rPr>
          <w:del w:id="2078" w:author="Gordon McNab (BRT-UK)" w:date="2022-07-25T14:20:00Z"/>
        </w:rPr>
        <w:pPrChange w:id="2079" w:author="Gordon McNab (BRT-UK)" w:date="2022-07-25T14:20:00Z">
          <w:pPr/>
        </w:pPrChange>
      </w:pPr>
    </w:p>
    <w:p w14:paraId="4B7ECD7B" w14:textId="6672B461" w:rsidR="002C3321" w:rsidRDefault="00D116EB" w:rsidP="00B64AAD">
      <w:pPr>
        <w:pPrChange w:id="2080" w:author="Gordon McNab (BRT-UK)" w:date="2022-07-21T17:20:00Z">
          <w:pPr>
            <w:pStyle w:val="ListParagraph"/>
            <w:numPr>
              <w:numId w:val="51"/>
            </w:numPr>
            <w:ind w:hanging="360"/>
          </w:pPr>
        </w:pPrChange>
      </w:pPr>
      <w:r>
        <w:t>Include</w:t>
      </w:r>
      <w:r w:rsidR="002C3321">
        <w:t xml:space="preserve"> </w:t>
      </w:r>
      <w:proofErr w:type="spellStart"/>
      <w:r w:rsidRPr="00D116EB">
        <w:t>EvChargePoint_Exported</w:t>
      </w:r>
      <w:proofErr w:type="spellEnd"/>
      <w:r w:rsidR="002C3321">
        <w:t xml:space="preserve"> </w:t>
      </w:r>
      <w:r>
        <w:t>to</w:t>
      </w:r>
      <w:r w:rsidR="002C3321">
        <w:t xml:space="preserve"> the compilation</w:t>
      </w:r>
      <w:r w:rsidR="00FB0406">
        <w:t>, by default it is excluded</w:t>
      </w:r>
      <w:ins w:id="2081" w:author="Gordon McNab (BRT-UK)" w:date="2022-07-21T17:20:00Z">
        <w:r w:rsidR="00B64AAD">
          <w:t xml:space="preserve">. See </w:t>
        </w:r>
        <w:r w:rsidR="00C47E46">
          <w:fldChar w:fldCharType="begin"/>
        </w:r>
        <w:r w:rsidR="00C47E46">
          <w:instrText xml:space="preserve"> REF _Ref109316468 \h </w:instrText>
        </w:r>
      </w:ins>
      <w:r w:rsidR="00C47E46">
        <w:fldChar w:fldCharType="separate"/>
      </w:r>
      <w:ins w:id="2082" w:author="Gordon McNab (BRT-UK)" w:date="2022-07-21T17:20:00Z">
        <w:r w:rsidR="00C47E46">
          <w:t xml:space="preserve">Figure </w:t>
        </w:r>
        <w:r w:rsidR="00C47E46">
          <w:rPr>
            <w:noProof/>
          </w:rPr>
          <w:t>38</w:t>
        </w:r>
        <w:r w:rsidR="00C47E46">
          <w:fldChar w:fldCharType="end"/>
        </w:r>
        <w:r w:rsidR="00C47E46">
          <w:t>.</w:t>
        </w:r>
      </w:ins>
      <w:del w:id="2083" w:author="Gordon McNab (BRT-UK)" w:date="2022-07-21T17:20:00Z">
        <w:r w:rsidR="00FB0406" w:rsidDel="00B64AAD">
          <w:delText>:</w:delText>
        </w:r>
      </w:del>
    </w:p>
    <w:p w14:paraId="7222D8FF" w14:textId="588E8EDA" w:rsidR="002C3321" w:rsidRDefault="002C3321" w:rsidP="008B0DD3">
      <w:pPr>
        <w:pStyle w:val="ListParagraph"/>
        <w:numPr>
          <w:ilvl w:val="0"/>
          <w:numId w:val="46"/>
        </w:numPr>
      </w:pPr>
      <w:r>
        <w:t xml:space="preserve">Right click on </w:t>
      </w:r>
      <w:proofErr w:type="spellStart"/>
      <w:r w:rsidR="00D116EB" w:rsidRPr="00D116EB">
        <w:t>EvChargePoint_Exported</w:t>
      </w:r>
      <w:proofErr w:type="spellEnd"/>
      <w:r>
        <w:t>, select “Resource configuration” -&gt; “Exclude from build”</w:t>
      </w:r>
      <w:ins w:id="2084" w:author="Gordon McNab (BRT-UK)" w:date="2022-07-21T17:21:00Z">
        <w:r w:rsidR="00C47E46">
          <w:t>.</w:t>
        </w:r>
      </w:ins>
    </w:p>
    <w:p w14:paraId="134B1020" w14:textId="446383AD" w:rsidR="008B0DD3" w:rsidRDefault="008B0DD3" w:rsidP="008B0DD3">
      <w:pPr>
        <w:pStyle w:val="ListParagraph"/>
        <w:numPr>
          <w:ilvl w:val="0"/>
          <w:numId w:val="46"/>
        </w:numPr>
      </w:pPr>
      <w:r>
        <w:t>Deselect all checkbox</w:t>
      </w:r>
      <w:ins w:id="2085" w:author="Gordon McNab (BRT-UK)" w:date="2022-07-21T17:20:00Z">
        <w:r w:rsidR="00C47E46">
          <w:t>.</w:t>
        </w:r>
      </w:ins>
    </w:p>
    <w:p w14:paraId="7AB06245" w14:textId="77777777" w:rsidR="008B0DD3" w:rsidRDefault="008B0DD3" w:rsidP="008B0DD3">
      <w:pPr>
        <w:pStyle w:val="ListParagraph"/>
        <w:ind w:left="1080"/>
      </w:pPr>
    </w:p>
    <w:p w14:paraId="46CE0751" w14:textId="0CF6E5CB" w:rsidR="003F0564" w:rsidRDefault="008B0DD3" w:rsidP="008B0DD3">
      <w:pPr>
        <w:pStyle w:val="Caption"/>
      </w:pPr>
      <w:r>
        <w:rPr>
          <w:noProof/>
        </w:rPr>
        <w:lastRenderedPageBreak/>
        <w:drawing>
          <wp:anchor distT="0" distB="0" distL="114300" distR="114300" simplePos="0" relativeHeight="251681811" behindDoc="0" locked="0" layoutInCell="1" allowOverlap="1" wp14:anchorId="37B3B61A" wp14:editId="5D2A7157">
            <wp:simplePos x="0" y="0"/>
            <wp:positionH relativeFrom="column">
              <wp:posOffset>4605450</wp:posOffset>
            </wp:positionH>
            <wp:positionV relativeFrom="paragraph">
              <wp:posOffset>29530</wp:posOffset>
            </wp:positionV>
            <wp:extent cx="1874210" cy="2032950"/>
            <wp:effectExtent l="19050" t="19050" r="12065" b="24765"/>
            <wp:wrapNone/>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892216" cy="2052481"/>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D116EB">
        <w:rPr>
          <w:noProof/>
        </w:rPr>
        <w:drawing>
          <wp:inline distT="0" distB="0" distL="0" distR="0" wp14:anchorId="0E551992" wp14:editId="103480DC">
            <wp:extent cx="4135350" cy="2082795"/>
            <wp:effectExtent l="19050" t="19050" r="17780" b="1333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50295" cy="2090322"/>
                    </a:xfrm>
                    <a:prstGeom prst="rect">
                      <a:avLst/>
                    </a:prstGeom>
                    <a:ln>
                      <a:solidFill>
                        <a:sysClr val="windowText" lastClr="000000"/>
                      </a:solidFill>
                    </a:ln>
                  </pic:spPr>
                </pic:pic>
              </a:graphicData>
            </a:graphic>
          </wp:inline>
        </w:drawing>
      </w:r>
    </w:p>
    <w:p w14:paraId="0BE1EF8F" w14:textId="22B28C8B" w:rsidR="005D3F81" w:rsidRPr="001F3624" w:rsidRDefault="00B23096" w:rsidP="001F3624">
      <w:pPr>
        <w:pStyle w:val="Caption"/>
        <w:jc w:val="center"/>
        <w:rPr>
          <w:lang w:val="en-GB" w:eastAsia="en-GB"/>
        </w:rPr>
      </w:pPr>
      <w:bookmarkStart w:id="2086" w:name="_Toc58319237"/>
      <w:bookmarkStart w:id="2087" w:name="_Ref109316468"/>
      <w:r>
        <w:t xml:space="preserve">Figure </w:t>
      </w:r>
      <w:r w:rsidR="00A10579">
        <w:fldChar w:fldCharType="begin"/>
      </w:r>
      <w:r w:rsidR="00A10579">
        <w:instrText xml:space="preserve"> SEQ Figure \* ARABIC </w:instrText>
      </w:r>
      <w:r w:rsidR="00A10579">
        <w:fldChar w:fldCharType="separate"/>
      </w:r>
      <w:r w:rsidR="00495077">
        <w:rPr>
          <w:noProof/>
        </w:rPr>
        <w:t>38</w:t>
      </w:r>
      <w:r w:rsidR="00A10579">
        <w:rPr>
          <w:noProof/>
        </w:rPr>
        <w:fldChar w:fldCharType="end"/>
      </w:r>
      <w:bookmarkEnd w:id="2087"/>
      <w:r>
        <w:t xml:space="preserve"> </w:t>
      </w:r>
      <w:r w:rsidR="00BC02E6">
        <w:t xml:space="preserve">Add </w:t>
      </w:r>
      <w:proofErr w:type="spellStart"/>
      <w:r w:rsidR="00BC02E6" w:rsidRPr="00D116EB">
        <w:t>EvChargePoint_Exported</w:t>
      </w:r>
      <w:proofErr w:type="spellEnd"/>
      <w:r w:rsidR="00BC02E6">
        <w:t xml:space="preserve"> to resource</w:t>
      </w:r>
      <w:bookmarkEnd w:id="2086"/>
      <w:r w:rsidR="001F3624">
        <w:br/>
      </w:r>
    </w:p>
    <w:p w14:paraId="75B007C1" w14:textId="701CFD0A" w:rsidR="005D3F81" w:rsidDel="00C47E46" w:rsidRDefault="00C47E46" w:rsidP="00C47E46">
      <w:pPr>
        <w:rPr>
          <w:del w:id="2088" w:author="Gordon McNab (BRT-UK)" w:date="2022-07-21T17:21:00Z"/>
        </w:rPr>
        <w:pPrChange w:id="2089" w:author="Gordon McNab (BRT-UK)" w:date="2022-07-21T17:21:00Z">
          <w:pPr>
            <w:pStyle w:val="ListParagraph"/>
            <w:numPr>
              <w:numId w:val="51"/>
            </w:numPr>
            <w:ind w:hanging="360"/>
          </w:pPr>
        </w:pPrChange>
      </w:pPr>
      <w:ins w:id="2090" w:author="Gordon McNab (BRT-UK)" w:date="2022-07-21T17:21:00Z">
        <w:r>
          <w:t>Also e</w:t>
        </w:r>
      </w:ins>
      <w:del w:id="2091" w:author="Gordon McNab (BRT-UK)" w:date="2022-07-21T17:21:00Z">
        <w:r w:rsidR="005D3F81" w:rsidDel="00C47E46">
          <w:delText>E</w:delText>
        </w:r>
      </w:del>
      <w:r w:rsidR="005D3F81">
        <w:t xml:space="preserve">xclude </w:t>
      </w:r>
      <w:ins w:id="2092" w:author="Gordon McNab (BRT-UK)" w:date="2022-07-25T16:34:00Z">
        <w:r w:rsidR="00A26D82">
          <w:t xml:space="preserve">the file </w:t>
        </w:r>
      </w:ins>
      <w:r w:rsidR="00A413E2" w:rsidRPr="00A26D82">
        <w:rPr>
          <w:rStyle w:val="codestyleChar"/>
          <w:rPrChange w:id="2093" w:author="Gordon McNab (BRT-UK)" w:date="2022-07-25T16:34:00Z">
            <w:rPr/>
          </w:rPrChange>
        </w:rPr>
        <w:t>d</w:t>
      </w:r>
      <w:r w:rsidR="005D3F81" w:rsidRPr="00A26D82">
        <w:rPr>
          <w:rStyle w:val="codestyleChar"/>
          <w:rPrChange w:id="2094" w:author="Gordon McNab (BRT-UK)" w:date="2022-07-25T16:34:00Z">
            <w:rPr/>
          </w:rPrChange>
        </w:rPr>
        <w:t>iskio.c</w:t>
      </w:r>
      <w:r w:rsidR="005D3F81">
        <w:t xml:space="preserve"> from the compilation</w:t>
      </w:r>
      <w:ins w:id="2095" w:author="Gordon McNab (BRT-UK)" w:date="2022-07-21T17:21:00Z">
        <w:r>
          <w:t xml:space="preserve"> using the same method. </w:t>
        </w:r>
      </w:ins>
    </w:p>
    <w:p w14:paraId="45B9A73F" w14:textId="7F54CC35" w:rsidR="005D3F81" w:rsidRDefault="005D3F81" w:rsidP="00C47E46">
      <w:pPr>
        <w:pPrChange w:id="2096" w:author="Gordon McNab (BRT-UK)" w:date="2022-07-21T17:21:00Z">
          <w:pPr>
            <w:ind w:firstLine="720"/>
          </w:pPr>
        </w:pPrChange>
      </w:pPr>
      <w:r>
        <w:t xml:space="preserve">We </w:t>
      </w:r>
      <w:r w:rsidR="00FB0406">
        <w:t>do not</w:t>
      </w:r>
      <w:r>
        <w:t xml:space="preserve"> build this file on either STM32 </w:t>
      </w:r>
      <w:r w:rsidR="00222E0E">
        <w:t>or</w:t>
      </w:r>
      <w:r>
        <w:t xml:space="preserve"> FT9XX platform</w:t>
      </w:r>
      <w:ins w:id="2097" w:author="Gordon McNab (BRT-UK)" w:date="2022-07-21T17:21:00Z">
        <w:r w:rsidR="00C47E46">
          <w:t>. The Project Explorer sec</w:t>
        </w:r>
      </w:ins>
      <w:ins w:id="2098" w:author="Gordon McNab (BRT-UK)" w:date="2022-07-21T17:22:00Z">
        <w:r w:rsidR="00C47E46">
          <w:t xml:space="preserve">tion should have the </w:t>
        </w:r>
        <w:r w:rsidR="00C47E46" w:rsidRPr="00A26D82">
          <w:rPr>
            <w:rStyle w:val="codestyleChar"/>
            <w:rPrChange w:id="2099" w:author="Gordon McNab (BRT-UK)" w:date="2022-07-25T16:34:00Z">
              <w:rPr/>
            </w:rPrChange>
          </w:rPr>
          <w:t xml:space="preserve">diskio.c </w:t>
        </w:r>
        <w:r w:rsidR="00C47E46">
          <w:t xml:space="preserve">file highlighted as in </w:t>
        </w:r>
        <w:r w:rsidR="00C47E46">
          <w:fldChar w:fldCharType="begin"/>
        </w:r>
        <w:r w:rsidR="00C47E46">
          <w:instrText xml:space="preserve"> REF _Ref109316552 \h </w:instrText>
        </w:r>
      </w:ins>
      <w:r w:rsidR="00C47E46">
        <w:fldChar w:fldCharType="separate"/>
      </w:r>
      <w:ins w:id="2100" w:author="Gordon McNab (BRT-UK)" w:date="2022-07-21T17:22:00Z">
        <w:r w:rsidR="00C47E46">
          <w:t xml:space="preserve">Figure </w:t>
        </w:r>
        <w:r w:rsidR="00C47E46">
          <w:rPr>
            <w:noProof/>
          </w:rPr>
          <w:t>39</w:t>
        </w:r>
        <w:r w:rsidR="00C47E46">
          <w:fldChar w:fldCharType="end"/>
        </w:r>
        <w:r w:rsidR="00C47E46">
          <w:t>.</w:t>
        </w:r>
      </w:ins>
      <w:del w:id="2101" w:author="Gordon McNab (BRT-UK)" w:date="2022-07-21T17:21:00Z">
        <w:r w:rsidR="001F3624" w:rsidDel="00C47E46">
          <w:br/>
        </w:r>
      </w:del>
    </w:p>
    <w:p w14:paraId="43A429BC" w14:textId="15F7B862" w:rsidR="005D3F81" w:rsidRDefault="001F3624" w:rsidP="001F3624">
      <w:pPr>
        <w:jc w:val="center"/>
      </w:pPr>
      <w:r>
        <w:rPr>
          <w:noProof/>
        </w:rPr>
        <w:drawing>
          <wp:inline distT="0" distB="0" distL="0" distR="0" wp14:anchorId="7E48ECEB" wp14:editId="70249E31">
            <wp:extent cx="1827232" cy="1555200"/>
            <wp:effectExtent l="19050" t="19050" r="20955"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7232" cy="1555200"/>
                    </a:xfrm>
                    <a:prstGeom prst="rect">
                      <a:avLst/>
                    </a:prstGeom>
                    <a:ln>
                      <a:solidFill>
                        <a:sysClr val="windowText" lastClr="000000"/>
                      </a:solidFill>
                    </a:ln>
                  </pic:spPr>
                </pic:pic>
              </a:graphicData>
            </a:graphic>
          </wp:inline>
        </w:drawing>
      </w:r>
    </w:p>
    <w:p w14:paraId="30995DF3" w14:textId="7D8FAF76" w:rsidR="005D3F81" w:rsidRPr="006150DC" w:rsidRDefault="001F3624" w:rsidP="006150DC">
      <w:pPr>
        <w:pStyle w:val="Caption"/>
        <w:jc w:val="center"/>
        <w:rPr>
          <w:lang w:val="en-GB" w:eastAsia="en-GB"/>
        </w:rPr>
      </w:pPr>
      <w:bookmarkStart w:id="2102" w:name="_Toc58319238"/>
      <w:bookmarkStart w:id="2103" w:name="_Ref109316552"/>
      <w:r>
        <w:t xml:space="preserve">Figure </w:t>
      </w:r>
      <w:r w:rsidR="00A10579">
        <w:fldChar w:fldCharType="begin"/>
      </w:r>
      <w:r w:rsidR="00A10579">
        <w:instrText xml:space="preserve"> SEQ Figure \* ARABIC </w:instrText>
      </w:r>
      <w:r w:rsidR="00A10579">
        <w:fldChar w:fldCharType="separate"/>
      </w:r>
      <w:r w:rsidR="00495077">
        <w:rPr>
          <w:noProof/>
        </w:rPr>
        <w:t>39</w:t>
      </w:r>
      <w:r w:rsidR="00A10579">
        <w:rPr>
          <w:noProof/>
        </w:rPr>
        <w:fldChar w:fldCharType="end"/>
      </w:r>
      <w:bookmarkEnd w:id="2103"/>
      <w:r>
        <w:t xml:space="preserve"> Exclude </w:t>
      </w:r>
      <w:proofErr w:type="spellStart"/>
      <w:r>
        <w:t>diskio.c</w:t>
      </w:r>
      <w:bookmarkEnd w:id="2102"/>
      <w:proofErr w:type="spellEnd"/>
      <w:r>
        <w:br/>
      </w:r>
    </w:p>
    <w:p w14:paraId="2EF35458" w14:textId="7F15EB80" w:rsidR="00393556" w:rsidRDefault="00723F64" w:rsidP="0071750D">
      <w:pPr>
        <w:pStyle w:val="Heading3"/>
      </w:pPr>
      <w:bookmarkStart w:id="2104" w:name="_Build_and_run"/>
      <w:bookmarkStart w:id="2105" w:name="_Toc109815967"/>
      <w:bookmarkEnd w:id="2104"/>
      <w:r>
        <w:t>Build and run on STM32L4 Discovery board</w:t>
      </w:r>
      <w:bookmarkEnd w:id="2105"/>
    </w:p>
    <w:p w14:paraId="4A392D8B" w14:textId="0686F9BF" w:rsidR="00393556" w:rsidRDefault="00393556" w:rsidP="00393556">
      <w:r>
        <w:rPr>
          <w:lang w:val="en-GB" w:eastAsia="en-GB"/>
        </w:rPr>
        <w:t xml:space="preserve">Before running, user must </w:t>
      </w:r>
      <w:r>
        <w:t xml:space="preserve">flash file </w:t>
      </w:r>
      <w:ins w:id="2106" w:author="Gordon McNab (BRT-UK)" w:date="2022-07-25T14:21:00Z">
        <w:r w:rsidR="00A26D82">
          <w:t>“</w:t>
        </w:r>
      </w:ins>
      <w:r w:rsidRPr="00A26D82">
        <w:rPr>
          <w:rStyle w:val="codestyleChar"/>
          <w:rPrChange w:id="2107" w:author="Gordon McNab (BRT-UK)" w:date="2022-07-25T16:34:00Z">
            <w:rPr/>
          </w:rPrChange>
        </w:rPr>
        <w:t>EvChargePoint_Exported\Data\__Flash.bin</w:t>
      </w:r>
      <w:ins w:id="2108" w:author="Gordon McNab (BRT-UK)" w:date="2022-07-25T14:21:00Z">
        <w:r w:rsidR="00A26D82">
          <w:t>”</w:t>
        </w:r>
      </w:ins>
      <w:r>
        <w:t xml:space="preserve"> into EVE4 by </w:t>
      </w:r>
      <w:r w:rsidRPr="00393556">
        <w:rPr>
          <w:noProof/>
          <w:lang w:val="en-US" w:eastAsia="en-US"/>
        </w:rPr>
        <w:t>EVE Asset Builder</w:t>
      </w:r>
      <w:r>
        <w:t xml:space="preserve"> (EAB) tool.</w:t>
      </w:r>
    </w:p>
    <w:p w14:paraId="5428D272" w14:textId="5F4C65B3" w:rsidR="00393556" w:rsidRDefault="00393556" w:rsidP="00393556">
      <w:pPr>
        <w:rPr>
          <w:noProof/>
          <w:lang w:val="en-US" w:eastAsia="en-US"/>
        </w:rPr>
      </w:pPr>
      <w:r w:rsidRPr="00393556">
        <w:rPr>
          <w:noProof/>
          <w:lang w:val="en-US" w:eastAsia="en-US"/>
        </w:rPr>
        <w:t xml:space="preserve">The EVE Asset Builder </w:t>
      </w:r>
      <w:r>
        <w:t xml:space="preserve">(EAB) </w:t>
      </w:r>
      <w:r w:rsidRPr="00393556">
        <w:rPr>
          <w:noProof/>
          <w:lang w:val="en-US" w:eastAsia="en-US"/>
        </w:rPr>
        <w:t>is a</w:t>
      </w:r>
      <w:r w:rsidR="00A47876">
        <w:rPr>
          <w:noProof/>
          <w:lang w:val="en-US" w:eastAsia="en-US"/>
        </w:rPr>
        <w:t xml:space="preserve"> </w:t>
      </w:r>
      <w:r w:rsidRPr="00393556">
        <w:rPr>
          <w:noProof/>
          <w:lang w:val="en-US" w:eastAsia="en-US"/>
        </w:rPr>
        <w:t>GUI based tool</w:t>
      </w:r>
      <w:r>
        <w:rPr>
          <w:noProof/>
          <w:lang w:val="en-US" w:eastAsia="en-US"/>
        </w:rPr>
        <w:t>, it is used to flash binary file into EVE4.</w:t>
      </w:r>
    </w:p>
    <w:p w14:paraId="3D1E48B0" w14:textId="6C834934" w:rsidR="00393556" w:rsidRDefault="00393556" w:rsidP="00393556">
      <w:pPr>
        <w:rPr>
          <w:noProof/>
          <w:lang w:val="en-US" w:eastAsia="en-US"/>
        </w:rPr>
      </w:pPr>
      <w:r>
        <w:rPr>
          <w:noProof/>
          <w:lang w:val="en-US" w:eastAsia="en-US"/>
        </w:rPr>
        <w:t xml:space="preserve">User can get </w:t>
      </w:r>
      <w:r w:rsidR="00A47876">
        <w:rPr>
          <w:noProof/>
          <w:lang w:val="en-US" w:eastAsia="en-US"/>
        </w:rPr>
        <w:t xml:space="preserve">free software </w:t>
      </w:r>
      <w:r>
        <w:rPr>
          <w:noProof/>
          <w:lang w:val="en-US" w:eastAsia="en-US"/>
        </w:rPr>
        <w:t xml:space="preserve">EAB at </w:t>
      </w:r>
      <w:hyperlink r:id="rId65" w:history="1">
        <w:r w:rsidRPr="00452E85">
          <w:rPr>
            <w:rStyle w:val="Hyperlink"/>
            <w:noProof/>
            <w:lang w:val="en-US" w:eastAsia="en-US"/>
          </w:rPr>
          <w:t>https://brtchip.com/eve-toolchains</w:t>
        </w:r>
      </w:hyperlink>
    </w:p>
    <w:p w14:paraId="258AF188" w14:textId="742DF8FC" w:rsidR="00393556" w:rsidRDefault="00393556" w:rsidP="00393556">
      <w:r>
        <w:rPr>
          <w:noProof/>
          <w:lang w:val="en-US" w:eastAsia="en-US"/>
        </w:rPr>
        <w:t xml:space="preserve">Here </w:t>
      </w:r>
      <w:ins w:id="2109" w:author="Gordon McNab (BRT-UK)" w:date="2022-07-25T14:34:00Z">
        <w:r w:rsidR="00A26D82">
          <w:rPr>
            <w:noProof/>
            <w:lang w:val="en-US" w:eastAsia="en-US"/>
          </w:rPr>
          <w:t>are</w:t>
        </w:r>
      </w:ins>
      <w:del w:id="2110" w:author="Gordon McNab (BRT-UK)" w:date="2022-07-25T14:34:00Z">
        <w:r w:rsidDel="00A26D82">
          <w:rPr>
            <w:noProof/>
            <w:lang w:val="en-US" w:eastAsia="en-US"/>
          </w:rPr>
          <w:delText>is</w:delText>
        </w:r>
      </w:del>
      <w:r>
        <w:rPr>
          <w:noProof/>
          <w:lang w:val="en-US" w:eastAsia="en-US"/>
        </w:rPr>
        <w:t xml:space="preserve"> step</w:t>
      </w:r>
      <w:ins w:id="2111" w:author="Gordon McNab (BRT-UK)" w:date="2022-07-25T14:34:00Z">
        <w:r w:rsidR="00A26D82">
          <w:rPr>
            <w:noProof/>
            <w:lang w:val="en-US" w:eastAsia="en-US"/>
          </w:rPr>
          <w:t>s</w:t>
        </w:r>
      </w:ins>
      <w:r>
        <w:rPr>
          <w:noProof/>
          <w:lang w:val="en-US" w:eastAsia="en-US"/>
        </w:rPr>
        <w:t xml:space="preserve"> to flash </w:t>
      </w:r>
      <w:ins w:id="2112" w:author="Gordon McNab (BRT-UK)" w:date="2022-07-25T14:21:00Z">
        <w:r w:rsidR="00A26D82">
          <w:rPr>
            <w:noProof/>
            <w:lang w:val="en-US" w:eastAsia="en-US"/>
          </w:rPr>
          <w:t>the file “</w:t>
        </w:r>
      </w:ins>
      <w:r w:rsidRPr="00A26D82">
        <w:rPr>
          <w:rStyle w:val="codestyleChar"/>
          <w:rPrChange w:id="2113" w:author="Gordon McNab (BRT-UK)" w:date="2022-07-25T16:34:00Z">
            <w:rPr/>
          </w:rPrChange>
        </w:rPr>
        <w:t>\__Flash.bin</w:t>
      </w:r>
      <w:ins w:id="2114" w:author="Gordon McNab (BRT-UK)" w:date="2022-07-25T14:21:00Z">
        <w:r w:rsidR="00A26D82">
          <w:t>”</w:t>
        </w:r>
      </w:ins>
      <w:r>
        <w:t xml:space="preserve"> into EVE4</w:t>
      </w:r>
      <w:ins w:id="2115" w:author="Gordon McNab (BRT-UK)" w:date="2022-07-25T14:21:00Z">
        <w:r w:rsidR="00A26D82">
          <w:t>.</w:t>
        </w:r>
      </w:ins>
      <w:del w:id="2116" w:author="Gordon McNab (BRT-UK)" w:date="2022-07-25T14:21:00Z">
        <w:r w:rsidDel="00A26D82">
          <w:delText>:</w:delText>
        </w:r>
      </w:del>
    </w:p>
    <w:p w14:paraId="18EBCC8B" w14:textId="1538EEB1" w:rsidR="00393556" w:rsidRDefault="00393556" w:rsidP="00A26D82">
      <w:pPr>
        <w:pStyle w:val="Heading4"/>
        <w:rPr>
          <w:noProof/>
        </w:rPr>
        <w:pPrChange w:id="2117" w:author="Gordon McNab (BRT-UK)" w:date="2022-07-25T14:21:00Z">
          <w:pPr>
            <w:pStyle w:val="ListParagraph"/>
            <w:numPr>
              <w:numId w:val="43"/>
            </w:numPr>
            <w:ind w:hanging="360"/>
          </w:pPr>
        </w:pPrChange>
      </w:pPr>
      <w:bookmarkStart w:id="2118" w:name="_Ref109657443"/>
      <w:r>
        <w:rPr>
          <w:noProof/>
        </w:rPr>
        <w:t>Connect PC and EVE4</w:t>
      </w:r>
      <w:bookmarkEnd w:id="2118"/>
    </w:p>
    <w:p w14:paraId="4F0F13D5" w14:textId="4EB01B00" w:rsidR="00393556" w:rsidDel="00A26D82" w:rsidRDefault="00393556" w:rsidP="00A26D82">
      <w:pPr>
        <w:rPr>
          <w:del w:id="2119" w:author="Gordon McNab (BRT-UK)" w:date="2022-07-25T14:26:00Z"/>
          <w:noProof/>
          <w:lang w:val="en-US" w:eastAsia="en-US"/>
        </w:rPr>
        <w:pPrChange w:id="2120" w:author="Gordon McNab (BRT-UK)" w:date="2022-07-25T14:26:00Z">
          <w:pPr>
            <w:pStyle w:val="ListParagraph"/>
            <w:numPr>
              <w:numId w:val="46"/>
            </w:numPr>
            <w:ind w:left="1080" w:hanging="360"/>
          </w:pPr>
        </w:pPrChange>
      </w:pPr>
      <w:r>
        <w:rPr>
          <w:noProof/>
          <w:lang w:val="en-US" w:eastAsia="en-US"/>
        </w:rPr>
        <w:t xml:space="preserve">Use </w:t>
      </w:r>
      <w:ins w:id="2121" w:author="Gordon McNab (BRT-UK)" w:date="2022-07-25T14:35:00Z">
        <w:r w:rsidR="00A26D82">
          <w:rPr>
            <w:noProof/>
            <w:lang w:val="en-US" w:eastAsia="en-US"/>
          </w:rPr>
          <w:t xml:space="preserve">an </w:t>
        </w:r>
      </w:ins>
      <w:r>
        <w:rPr>
          <w:noProof/>
          <w:lang w:val="en-US" w:eastAsia="en-US"/>
        </w:rPr>
        <w:t xml:space="preserve">MPSSE </w:t>
      </w:r>
      <w:ins w:id="2122" w:author="Gordon McNab (BRT-UK)" w:date="2022-07-25T14:35:00Z">
        <w:r w:rsidR="00A26D82">
          <w:rPr>
            <w:noProof/>
            <w:lang w:val="en-US" w:eastAsia="en-US"/>
          </w:rPr>
          <w:t xml:space="preserve">interface </w:t>
        </w:r>
      </w:ins>
      <w:r>
        <w:rPr>
          <w:noProof/>
          <w:lang w:val="en-US" w:eastAsia="en-US"/>
        </w:rPr>
        <w:t xml:space="preserve">or </w:t>
      </w:r>
      <w:ins w:id="2123" w:author="Gordon McNab (BRT-UK)" w:date="2022-07-25T14:35:00Z">
        <w:r w:rsidR="00A26D82">
          <w:rPr>
            <w:noProof/>
            <w:lang w:val="en-US" w:eastAsia="en-US"/>
          </w:rPr>
          <w:t xml:space="preserve">an </w:t>
        </w:r>
      </w:ins>
      <w:r>
        <w:rPr>
          <w:noProof/>
          <w:lang w:val="en-US" w:eastAsia="en-US"/>
        </w:rPr>
        <w:t xml:space="preserve">FT4222 </w:t>
      </w:r>
      <w:r w:rsidR="001727E0">
        <w:rPr>
          <w:noProof/>
          <w:lang w:val="en-US" w:eastAsia="en-US"/>
        </w:rPr>
        <w:t>device</w:t>
      </w:r>
      <w:r w:rsidR="00A47876">
        <w:rPr>
          <w:noProof/>
          <w:lang w:val="en-US" w:eastAsia="en-US"/>
        </w:rPr>
        <w:t xml:space="preserve"> </w:t>
      </w:r>
      <w:r>
        <w:rPr>
          <w:noProof/>
          <w:lang w:val="en-US" w:eastAsia="en-US"/>
        </w:rPr>
        <w:t xml:space="preserve">to </w:t>
      </w:r>
      <w:del w:id="2124" w:author="Gordon McNab (BRT-UK)" w:date="2022-07-25T14:35:00Z">
        <w:r w:rsidDel="00A26D82">
          <w:rPr>
            <w:noProof/>
            <w:lang w:val="en-US" w:eastAsia="en-US"/>
          </w:rPr>
          <w:delText xml:space="preserve">connect </w:delText>
        </w:r>
      </w:del>
      <w:ins w:id="2125" w:author="Gordon McNab (BRT-UK)" w:date="2022-07-25T14:35:00Z">
        <w:r w:rsidR="00A26D82">
          <w:rPr>
            <w:noProof/>
            <w:lang w:val="en-US" w:eastAsia="en-US"/>
          </w:rPr>
          <w:t xml:space="preserve">directly connect </w:t>
        </w:r>
      </w:ins>
      <w:r>
        <w:rPr>
          <w:noProof/>
          <w:lang w:val="en-US" w:eastAsia="en-US"/>
        </w:rPr>
        <w:t>your PC and EVE4</w:t>
      </w:r>
      <w:ins w:id="2126" w:author="Gordon McNab (BRT-UK)" w:date="2022-07-25T14:24:00Z">
        <w:r w:rsidR="00A26D82">
          <w:rPr>
            <w:noProof/>
            <w:lang w:val="en-US" w:eastAsia="en-US"/>
          </w:rPr>
          <w:t>.</w:t>
        </w:r>
      </w:ins>
    </w:p>
    <w:p w14:paraId="32049937" w14:textId="77777777" w:rsidR="00A26D82" w:rsidRDefault="00A26D82" w:rsidP="00A26D82">
      <w:pPr>
        <w:rPr>
          <w:ins w:id="2127" w:author="Gordon McNab (BRT-UK)" w:date="2022-07-25T14:35:00Z"/>
          <w:noProof/>
          <w:lang w:val="en-US" w:eastAsia="en-US"/>
        </w:rPr>
      </w:pPr>
      <w:ins w:id="2128" w:author="Gordon McNab (BRT-UK)" w:date="2022-07-25T14:26:00Z">
        <w:r>
          <w:rPr>
            <w:noProof/>
            <w:lang w:val="en-US" w:eastAsia="en-US"/>
          </w:rPr>
          <w:t xml:space="preserve"> </w:t>
        </w:r>
      </w:ins>
    </w:p>
    <w:p w14:paraId="6EE1F009" w14:textId="77777777" w:rsidR="00A26D82" w:rsidRDefault="00A26D82" w:rsidP="00A26D82">
      <w:pPr>
        <w:pStyle w:val="Heading4"/>
        <w:rPr>
          <w:ins w:id="2129" w:author="Gordon McNab (BRT-UK)" w:date="2022-07-25T14:36:00Z"/>
          <w:noProof/>
        </w:rPr>
      </w:pPr>
      <w:bookmarkStart w:id="2130" w:name="_Ref109657445"/>
      <w:ins w:id="2131" w:author="Gordon McNab (BRT-UK)" w:date="2022-07-25T14:36:00Z">
        <w:r>
          <w:rPr>
            <w:noProof/>
          </w:rPr>
          <w:t>Flash EVE4</w:t>
        </w:r>
        <w:bookmarkEnd w:id="2130"/>
      </w:ins>
    </w:p>
    <w:p w14:paraId="567AB126" w14:textId="0F9714C6" w:rsidR="00A26D82" w:rsidRDefault="00393556" w:rsidP="00A26D82">
      <w:pPr>
        <w:rPr>
          <w:ins w:id="2132" w:author="Gordon McNab (BRT-UK)" w:date="2022-07-25T14:32:00Z"/>
          <w:noProof/>
          <w:lang w:val="en-US" w:eastAsia="en-US"/>
        </w:rPr>
      </w:pPr>
      <w:r>
        <w:rPr>
          <w:noProof/>
          <w:lang w:val="en-US" w:eastAsia="en-US"/>
        </w:rPr>
        <w:t>Open EAB</w:t>
      </w:r>
      <w:ins w:id="2133" w:author="Gordon McNab (BRT-UK)" w:date="2022-07-25T14:27:00Z">
        <w:r w:rsidR="00A26D82">
          <w:rPr>
            <w:noProof/>
            <w:lang w:val="en-US" w:eastAsia="en-US"/>
          </w:rPr>
          <w:t xml:space="preserve"> and select the “FLASH UTILITIES” </w:t>
        </w:r>
      </w:ins>
      <w:ins w:id="2134" w:author="Gordon McNab (BRT-UK)" w:date="2022-07-25T14:30:00Z">
        <w:r w:rsidR="00A26D82">
          <w:rPr>
            <w:noProof/>
            <w:lang w:val="en-US" w:eastAsia="en-US"/>
          </w:rPr>
          <w:t xml:space="preserve">icon </w:t>
        </w:r>
      </w:ins>
      <w:ins w:id="2135" w:author="Gordon McNab (BRT-UK)" w:date="2022-07-25T14:31:00Z">
        <w:r w:rsidR="00A26D82">
          <w:rPr>
            <w:noProof/>
            <w:lang w:val="en-US" w:eastAsia="en-US"/>
          </w:rPr>
          <w:t>at the top of the Window</w:t>
        </w:r>
      </w:ins>
      <w:ins w:id="2136" w:author="Gordon McNab (BRT-UK)" w:date="2022-07-25T14:24:00Z">
        <w:r w:rsidR="00A26D82">
          <w:rPr>
            <w:noProof/>
            <w:lang w:val="en-US" w:eastAsia="en-US"/>
          </w:rPr>
          <w:t>.</w:t>
        </w:r>
      </w:ins>
      <w:del w:id="2137" w:author="Gordon McNab (BRT-UK)" w:date="2022-07-25T14:23:00Z">
        <w:r w:rsidDel="00A26D82">
          <w:rPr>
            <w:noProof/>
            <w:lang w:val="en-US" w:eastAsia="en-US"/>
          </w:rPr>
          <w:delText xml:space="preserve"> </w:delText>
        </w:r>
      </w:del>
      <w:ins w:id="2138" w:author="Gordon McNab (BRT-UK)" w:date="2022-07-25T14:27:00Z">
        <w:r w:rsidR="00A26D82">
          <w:rPr>
            <w:noProof/>
            <w:lang w:val="en-US" w:eastAsia="en-US"/>
          </w:rPr>
          <w:t xml:space="preserve"> </w:t>
        </w:r>
      </w:ins>
      <w:ins w:id="2139" w:author="Gordon McNab (BRT-UK)" w:date="2022-07-25T14:29:00Z">
        <w:r w:rsidR="00A26D82">
          <w:rPr>
            <w:noProof/>
            <w:lang w:val="en-US" w:eastAsia="en-US"/>
          </w:rPr>
          <w:t>Then select the “Flash Programmer” tab</w:t>
        </w:r>
      </w:ins>
      <w:ins w:id="2140" w:author="Gordon McNab (BRT-UK)" w:date="2022-07-25T14:31:00Z">
        <w:r w:rsidR="00A26D82">
          <w:rPr>
            <w:noProof/>
            <w:lang w:val="en-US" w:eastAsia="en-US"/>
          </w:rPr>
          <w:t xml:space="preserve"> and the “Program” tab within the top tab</w:t>
        </w:r>
      </w:ins>
      <w:ins w:id="2141" w:author="Gordon McNab (BRT-UK)" w:date="2022-07-25T14:32:00Z">
        <w:r w:rsidR="00A26D82">
          <w:rPr>
            <w:noProof/>
            <w:lang w:val="en-US" w:eastAsia="en-US"/>
          </w:rPr>
          <w:t>, a</w:t>
        </w:r>
      </w:ins>
      <w:ins w:id="2142" w:author="Gordon McNab (BRT-UK)" w:date="2022-07-25T14:23:00Z">
        <w:r w:rsidR="00A26D82" w:rsidRPr="00A26D82">
          <w:rPr>
            <w:noProof/>
            <w:lang w:val="en-US" w:eastAsia="en-US"/>
          </w:rPr>
          <w:t xml:space="preserve">s shown in </w:t>
        </w:r>
      </w:ins>
      <w:ins w:id="2143" w:author="Gordon McNab (BRT-UK)" w:date="2022-07-25T14:24:00Z">
        <w:r w:rsidR="00A26D82" w:rsidRPr="00A26D82">
          <w:rPr>
            <w:noProof/>
            <w:lang w:val="en-US" w:eastAsia="en-US"/>
          </w:rPr>
          <w:fldChar w:fldCharType="begin"/>
        </w:r>
        <w:r w:rsidR="00A26D82" w:rsidRPr="00A26D82">
          <w:rPr>
            <w:noProof/>
            <w:lang w:val="en-US" w:eastAsia="en-US"/>
          </w:rPr>
          <w:instrText xml:space="preserve"> REF _Ref109651456 \h </w:instrText>
        </w:r>
        <w:r w:rsidR="00A26D82">
          <w:rPr>
            <w:noProof/>
            <w:lang w:val="en-US" w:eastAsia="en-US"/>
          </w:rPr>
        </w:r>
      </w:ins>
      <w:r w:rsidR="00A26D82" w:rsidRPr="00A26D82">
        <w:rPr>
          <w:noProof/>
          <w:lang w:val="en-US" w:eastAsia="en-US"/>
        </w:rPr>
        <w:fldChar w:fldCharType="separate"/>
      </w:r>
      <w:ins w:id="2144" w:author="Gordon McNab (BRT-UK)" w:date="2022-07-25T14:24:00Z">
        <w:r w:rsidR="00A26D82">
          <w:t xml:space="preserve">Figure </w:t>
        </w:r>
        <w:r w:rsidR="00A26D82">
          <w:rPr>
            <w:noProof/>
          </w:rPr>
          <w:t>40</w:t>
        </w:r>
        <w:r w:rsidR="00A26D82" w:rsidRPr="00A26D82">
          <w:rPr>
            <w:noProof/>
            <w:lang w:val="en-US" w:eastAsia="en-US"/>
          </w:rPr>
          <w:fldChar w:fldCharType="end"/>
        </w:r>
      </w:ins>
      <w:ins w:id="2145" w:author="Gordon McNab (BRT-UK)" w:date="2022-07-25T14:32:00Z">
        <w:r w:rsidR="00A26D82">
          <w:rPr>
            <w:noProof/>
            <w:lang w:val="en-US" w:eastAsia="en-US"/>
          </w:rPr>
          <w:t>.</w:t>
        </w:r>
      </w:ins>
    </w:p>
    <w:p w14:paraId="0680FF6B" w14:textId="2F40FEB1" w:rsidR="00393556" w:rsidDel="00A26D82" w:rsidRDefault="00A26D82" w:rsidP="00A26D82">
      <w:pPr>
        <w:rPr>
          <w:del w:id="2146" w:author="Gordon McNab (BRT-UK)" w:date="2022-07-25T14:24:00Z"/>
          <w:noProof/>
          <w:lang w:val="en-US" w:eastAsia="en-US"/>
        </w:rPr>
        <w:pPrChange w:id="2147" w:author="Gordon McNab (BRT-UK)" w:date="2022-07-25T14:27:00Z">
          <w:pPr>
            <w:pStyle w:val="ListParagraph"/>
            <w:numPr>
              <w:numId w:val="46"/>
            </w:numPr>
            <w:ind w:left="1080" w:hanging="360"/>
          </w:pPr>
        </w:pPrChange>
      </w:pPr>
      <w:ins w:id="2148" w:author="Gordon McNab (BRT-UK)" w:date="2022-07-25T14:32:00Z">
        <w:r>
          <w:rPr>
            <w:noProof/>
            <w:lang w:val="en-US" w:eastAsia="en-US"/>
          </w:rPr>
          <w:t>Next</w:t>
        </w:r>
      </w:ins>
      <w:ins w:id="2149" w:author="Gordon McNab (BRT-UK)" w:date="2022-07-25T14:24:00Z">
        <w:r w:rsidRPr="00A26D82">
          <w:rPr>
            <w:noProof/>
            <w:lang w:val="en-US" w:eastAsia="en-US"/>
          </w:rPr>
          <w:t xml:space="preserve"> </w:t>
        </w:r>
      </w:ins>
      <w:del w:id="2150" w:author="Gordon McNab (BRT-UK)" w:date="2022-07-25T14:23:00Z">
        <w:r w:rsidR="00393556" w:rsidRPr="00A26D82" w:rsidDel="00A26D82">
          <w:rPr>
            <w:noProof/>
            <w:lang w:val="en-US" w:eastAsia="en-US"/>
          </w:rPr>
          <w:delText>and s</w:delText>
        </w:r>
      </w:del>
      <w:ins w:id="2151" w:author="Gordon McNab (BRT-UK)" w:date="2022-07-25T14:24:00Z">
        <w:r w:rsidRPr="00A26D82">
          <w:rPr>
            <w:noProof/>
            <w:lang w:val="en-US" w:eastAsia="en-US"/>
          </w:rPr>
          <w:t>s</w:t>
        </w:r>
      </w:ins>
      <w:r w:rsidR="00393556" w:rsidRPr="00A26D82">
        <w:rPr>
          <w:noProof/>
          <w:lang w:val="en-US" w:eastAsia="en-US"/>
        </w:rPr>
        <w:t xml:space="preserve">elect </w:t>
      </w:r>
      <w:ins w:id="2152" w:author="Gordon McNab (BRT-UK)" w:date="2022-07-25T14:32:00Z">
        <w:r>
          <w:rPr>
            <w:noProof/>
            <w:lang w:val="en-US" w:eastAsia="en-US"/>
          </w:rPr>
          <w:t>the</w:t>
        </w:r>
      </w:ins>
      <w:del w:id="2153" w:author="Gordon McNab (BRT-UK)" w:date="2022-07-25T14:32:00Z">
        <w:r w:rsidR="00393556" w:rsidRPr="00A26D82" w:rsidDel="00A26D82">
          <w:rPr>
            <w:noProof/>
            <w:lang w:val="en-US" w:eastAsia="en-US"/>
          </w:rPr>
          <w:delText>an</w:delText>
        </w:r>
      </w:del>
      <w:r w:rsidR="00393556" w:rsidRPr="00A26D82">
        <w:rPr>
          <w:noProof/>
          <w:lang w:val="en-US" w:eastAsia="en-US"/>
        </w:rPr>
        <w:t xml:space="preserve"> interface to E</w:t>
      </w:r>
      <w:del w:id="2154" w:author="Gordon McNab (BRT-UK)" w:date="2022-07-25T14:32:00Z">
        <w:r w:rsidR="00393556" w:rsidRPr="00A26D82" w:rsidDel="00A26D82">
          <w:rPr>
            <w:noProof/>
            <w:lang w:val="en-US" w:eastAsia="en-US"/>
          </w:rPr>
          <w:delText>A</w:delText>
        </w:r>
      </w:del>
      <w:r w:rsidR="00393556" w:rsidRPr="00A26D82">
        <w:rPr>
          <w:noProof/>
          <w:lang w:val="en-US" w:eastAsia="en-US"/>
        </w:rPr>
        <w:t>V</w:t>
      </w:r>
      <w:ins w:id="2155" w:author="Gordon McNab (BRT-UK)" w:date="2022-07-25T14:32:00Z">
        <w:r>
          <w:rPr>
            <w:noProof/>
            <w:lang w:val="en-US" w:eastAsia="en-US"/>
          </w:rPr>
          <w:t>E</w:t>
        </w:r>
      </w:ins>
      <w:r w:rsidR="00393556" w:rsidRPr="00A26D82">
        <w:rPr>
          <w:noProof/>
          <w:lang w:val="en-US" w:eastAsia="en-US"/>
        </w:rPr>
        <w:t>4 (</w:t>
      </w:r>
      <w:ins w:id="2156" w:author="Gordon McNab (BRT-UK)" w:date="2022-07-25T14:32:00Z">
        <w:r>
          <w:rPr>
            <w:noProof/>
            <w:lang w:val="en-US" w:eastAsia="en-US"/>
          </w:rPr>
          <w:t>this wi</w:t>
        </w:r>
      </w:ins>
      <w:ins w:id="2157" w:author="Gordon McNab (BRT-UK)" w:date="2022-07-25T14:33:00Z">
        <w:r>
          <w:rPr>
            <w:noProof/>
            <w:lang w:val="en-US" w:eastAsia="en-US"/>
          </w:rPr>
          <w:t xml:space="preserve">ll be </w:t>
        </w:r>
      </w:ins>
      <w:r w:rsidR="00393556" w:rsidRPr="00A26D82">
        <w:rPr>
          <w:noProof/>
          <w:lang w:val="en-US" w:eastAsia="en-US"/>
        </w:rPr>
        <w:t>FT4222</w:t>
      </w:r>
      <w:ins w:id="2158" w:author="Gordon McNab (BRT-UK)" w:date="2022-07-25T14:33:00Z">
        <w:r>
          <w:rPr>
            <w:noProof/>
            <w:lang w:val="en-US" w:eastAsia="en-US"/>
          </w:rPr>
          <w:t xml:space="preserve"> or </w:t>
        </w:r>
      </w:ins>
      <w:del w:id="2159" w:author="Gordon McNab (BRT-UK)" w:date="2022-07-25T14:33:00Z">
        <w:r w:rsidR="00393556" w:rsidRPr="00A26D82" w:rsidDel="00A26D82">
          <w:rPr>
            <w:noProof/>
            <w:lang w:val="en-US" w:eastAsia="en-US"/>
          </w:rPr>
          <w:delText>/</w:delText>
        </w:r>
      </w:del>
      <w:r w:rsidR="00393556" w:rsidRPr="00A26D82">
        <w:rPr>
          <w:noProof/>
          <w:lang w:val="en-US" w:eastAsia="en-US"/>
        </w:rPr>
        <w:t>MPSSE)</w:t>
      </w:r>
      <w:ins w:id="2160" w:author="Gordon McNab (BRT-UK)" w:date="2022-07-25T14:24:00Z">
        <w:r w:rsidRPr="00A26D82">
          <w:rPr>
            <w:noProof/>
            <w:lang w:val="en-US" w:eastAsia="en-US"/>
          </w:rPr>
          <w:t xml:space="preserve"> and</w:t>
        </w:r>
      </w:ins>
    </w:p>
    <w:p w14:paraId="48F62E53" w14:textId="48B7FA8F" w:rsidR="00A26D82" w:rsidRPr="00A26D82" w:rsidDel="00A26D82" w:rsidRDefault="00393556" w:rsidP="00A26D82">
      <w:pPr>
        <w:rPr>
          <w:del w:id="2161" w:author="Gordon McNab (BRT-UK)" w:date="2022-07-25T14:27:00Z"/>
          <w:noProof/>
          <w:lang w:val="en-US" w:eastAsia="en-US"/>
        </w:rPr>
        <w:pPrChange w:id="2162" w:author="Gordon McNab (BRT-UK)" w:date="2022-07-25T14:27:00Z">
          <w:pPr>
            <w:pStyle w:val="ListParagraph"/>
            <w:numPr>
              <w:numId w:val="46"/>
            </w:numPr>
            <w:ind w:left="1080" w:hanging="360"/>
          </w:pPr>
        </w:pPrChange>
      </w:pPr>
      <w:del w:id="2163" w:author="Gordon McNab (BRT-UK)" w:date="2022-07-25T14:24:00Z">
        <w:r w:rsidRPr="00A26D82" w:rsidDel="00A26D82">
          <w:rPr>
            <w:noProof/>
            <w:lang w:val="en-US" w:eastAsia="en-US"/>
          </w:rPr>
          <w:delText>S</w:delText>
        </w:r>
      </w:del>
      <w:ins w:id="2164" w:author="Gordon McNab (BRT-UK)" w:date="2022-07-25T14:24:00Z">
        <w:r w:rsidR="00A26D82">
          <w:rPr>
            <w:noProof/>
            <w:lang w:val="en-US" w:eastAsia="en-US"/>
          </w:rPr>
          <w:t xml:space="preserve"> s</w:t>
        </w:r>
      </w:ins>
      <w:r w:rsidRPr="00A26D82">
        <w:rPr>
          <w:noProof/>
          <w:lang w:val="en-US" w:eastAsia="en-US"/>
        </w:rPr>
        <w:t xml:space="preserve">elect </w:t>
      </w:r>
      <w:ins w:id="2165" w:author="Gordon McNab (BRT-UK)" w:date="2022-07-25T14:24:00Z">
        <w:r w:rsidR="00A26D82">
          <w:rPr>
            <w:noProof/>
            <w:lang w:val="en-US" w:eastAsia="en-US"/>
          </w:rPr>
          <w:t xml:space="preserve">the </w:t>
        </w:r>
      </w:ins>
      <w:r w:rsidRPr="00A26D82">
        <w:rPr>
          <w:noProof/>
          <w:lang w:val="en-US" w:eastAsia="en-US"/>
        </w:rPr>
        <w:t>EVE chip as BT817</w:t>
      </w:r>
      <w:ins w:id="2166" w:author="Gordon McNab (BRT-UK)" w:date="2022-07-25T14:24:00Z">
        <w:r w:rsidR="00A26D82">
          <w:rPr>
            <w:noProof/>
            <w:lang w:val="en-US" w:eastAsia="en-US"/>
          </w:rPr>
          <w:t>.</w:t>
        </w:r>
      </w:ins>
    </w:p>
    <w:p w14:paraId="5F3AC6C1" w14:textId="20B727D0" w:rsidR="00393556" w:rsidRPr="00A26D82" w:rsidDel="00A26D82" w:rsidRDefault="00393556" w:rsidP="00A26D82">
      <w:pPr>
        <w:rPr>
          <w:del w:id="2167" w:author="Gordon McNab (BRT-UK)" w:date="2022-07-25T14:33:00Z"/>
          <w:noProof/>
          <w:lang w:val="en-US" w:eastAsia="en-US"/>
        </w:rPr>
        <w:pPrChange w:id="2168" w:author="Gordon McNab (BRT-UK)" w:date="2022-07-25T14:27:00Z">
          <w:pPr>
            <w:pStyle w:val="ListParagraph"/>
            <w:numPr>
              <w:numId w:val="46"/>
            </w:numPr>
            <w:ind w:left="1080" w:hanging="360"/>
          </w:pPr>
        </w:pPrChange>
      </w:pPr>
      <w:del w:id="2169" w:author="Gordon McNab (BRT-UK)" w:date="2022-07-25T14:33:00Z">
        <w:r w:rsidRPr="00A26D82" w:rsidDel="00A26D82">
          <w:rPr>
            <w:noProof/>
            <w:lang w:val="en-US" w:eastAsia="en-US"/>
          </w:rPr>
          <w:delText xml:space="preserve">Click </w:delText>
        </w:r>
      </w:del>
      <w:del w:id="2170" w:author="Gordon McNab (BRT-UK)" w:date="2022-07-25T14:27:00Z">
        <w:r w:rsidR="001727E0" w:rsidRPr="00A26D82" w:rsidDel="00A26D82">
          <w:rPr>
            <w:noProof/>
            <w:lang w:val="en-US" w:eastAsia="en-US"/>
          </w:rPr>
          <w:delText>b</w:delText>
        </w:r>
        <w:r w:rsidRPr="00A26D82" w:rsidDel="00A26D82">
          <w:rPr>
            <w:noProof/>
            <w:lang w:val="en-US" w:eastAsia="en-US"/>
          </w:rPr>
          <w:delText>utton</w:delText>
        </w:r>
      </w:del>
      <w:del w:id="2171" w:author="Gordon McNab (BRT-UK)" w:date="2022-07-25T14:33:00Z">
        <w:r w:rsidRPr="00A26D82" w:rsidDel="00A26D82">
          <w:rPr>
            <w:noProof/>
            <w:lang w:val="en-US" w:eastAsia="en-US"/>
          </w:rPr>
          <w:delText xml:space="preserve"> “PROGRAM”</w:delText>
        </w:r>
      </w:del>
    </w:p>
    <w:p w14:paraId="0DD9F6A0" w14:textId="43903E95" w:rsidR="00393556" w:rsidRPr="00A26D82" w:rsidDel="00A26D82" w:rsidRDefault="00393556" w:rsidP="00A26D82">
      <w:pPr>
        <w:rPr>
          <w:del w:id="2172" w:author="Gordon McNab (BRT-UK)" w:date="2022-07-25T14:33:00Z"/>
          <w:noProof/>
          <w:lang w:val="en-US" w:eastAsia="en-US"/>
        </w:rPr>
        <w:pPrChange w:id="2173" w:author="Gordon McNab (BRT-UK)" w:date="2022-07-25T14:33:00Z">
          <w:pPr>
            <w:pStyle w:val="ListParagraph"/>
          </w:pPr>
        </w:pPrChange>
      </w:pPr>
    </w:p>
    <w:p w14:paraId="0FBDB04D" w14:textId="77777777" w:rsidR="00393556" w:rsidRPr="00A26D82" w:rsidRDefault="00393556" w:rsidP="00A26D82">
      <w:pPr>
        <w:rPr>
          <w:noProof/>
          <w:lang w:val="en-US" w:eastAsia="en-US"/>
        </w:rPr>
        <w:pPrChange w:id="2174" w:author="Gordon McNab (BRT-UK)" w:date="2022-07-25T14:33:00Z">
          <w:pPr>
            <w:pStyle w:val="ListParagraph"/>
          </w:pPr>
        </w:pPrChange>
      </w:pPr>
    </w:p>
    <w:p w14:paraId="3FF420DB" w14:textId="7991FC7B" w:rsidR="00393556" w:rsidRPr="00826C05" w:rsidRDefault="0071750D" w:rsidP="001727E0">
      <w:pPr>
        <w:jc w:val="center"/>
        <w:rPr>
          <w:noProof/>
          <w:lang w:val="en-US" w:eastAsia="en-US"/>
        </w:rPr>
      </w:pPr>
      <w:ins w:id="2175" w:author="Gordon McNab (BRT-UK)" w:date="2022-07-27T13:02:00Z">
        <w:r>
          <w:rPr>
            <w:noProof/>
          </w:rPr>
          <w:lastRenderedPageBreak/>
          <w:drawing>
            <wp:inline distT="0" distB="0" distL="0" distR="0" wp14:anchorId="72CFE8EC" wp14:editId="21A4AE4D">
              <wp:extent cx="5731510" cy="2162755"/>
              <wp:effectExtent l="0" t="0" r="2540" b="9525"/>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rotWithShape="1">
                      <a:blip r:embed="rId66"/>
                      <a:srcRect b="53158"/>
                      <a:stretch/>
                    </pic:blipFill>
                    <pic:spPr bwMode="auto">
                      <a:xfrm>
                        <a:off x="0" y="0"/>
                        <a:ext cx="5731510" cy="2162755"/>
                      </a:xfrm>
                      <a:prstGeom prst="rect">
                        <a:avLst/>
                      </a:prstGeom>
                      <a:ln>
                        <a:noFill/>
                      </a:ln>
                      <a:extLst>
                        <a:ext uri="{53640926-AAD7-44D8-BBD7-CCE9431645EC}">
                          <a14:shadowObscured xmlns:a14="http://schemas.microsoft.com/office/drawing/2010/main"/>
                        </a:ext>
                      </a:extLst>
                    </pic:spPr>
                  </pic:pic>
                </a:graphicData>
              </a:graphic>
            </wp:inline>
          </w:drawing>
        </w:r>
      </w:ins>
      <w:commentRangeStart w:id="2176"/>
      <w:del w:id="2177" w:author="Gordon McNab (BRT-UK)" w:date="2022-07-27T13:03:00Z">
        <w:r w:rsidR="00393556" w:rsidDel="0071750D">
          <w:rPr>
            <w:noProof/>
          </w:rPr>
          <w:drawing>
            <wp:inline distT="0" distB="0" distL="0" distR="0" wp14:anchorId="6A75A4CC" wp14:editId="708FEB4C">
              <wp:extent cx="5222184" cy="2075336"/>
              <wp:effectExtent l="19050" t="19050" r="17145"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40580" cy="2122388"/>
                      </a:xfrm>
                      <a:prstGeom prst="rect">
                        <a:avLst/>
                      </a:prstGeom>
                      <a:ln>
                        <a:solidFill>
                          <a:sysClr val="windowText" lastClr="000000"/>
                        </a:solidFill>
                      </a:ln>
                    </pic:spPr>
                  </pic:pic>
                </a:graphicData>
              </a:graphic>
            </wp:inline>
          </w:drawing>
        </w:r>
      </w:del>
      <w:commentRangeEnd w:id="2176"/>
      <w:r w:rsidR="00A26D82">
        <w:rPr>
          <w:rStyle w:val="CommentReference"/>
          <w:rFonts w:eastAsia="PMingLiU" w:cs="Arial"/>
          <w:bCs/>
          <w:lang w:val="en-GB" w:eastAsia="en-GB"/>
        </w:rPr>
        <w:commentReference w:id="2176"/>
      </w:r>
    </w:p>
    <w:p w14:paraId="5BD77B80" w14:textId="6AF797E8" w:rsidR="00393556" w:rsidRPr="006150DC" w:rsidRDefault="00393556" w:rsidP="00393556">
      <w:pPr>
        <w:pStyle w:val="Caption"/>
        <w:jc w:val="center"/>
        <w:rPr>
          <w:lang w:val="en-GB" w:eastAsia="en-GB"/>
        </w:rPr>
      </w:pPr>
      <w:bookmarkStart w:id="2178" w:name="_Toc58319239"/>
      <w:bookmarkStart w:id="2179" w:name="_Ref109651456"/>
      <w:r>
        <w:t xml:space="preserve">Figure </w:t>
      </w:r>
      <w:r w:rsidR="00A10579">
        <w:fldChar w:fldCharType="begin"/>
      </w:r>
      <w:r w:rsidR="00A10579">
        <w:instrText xml:space="preserve"> SEQ Figure \* ARABIC </w:instrText>
      </w:r>
      <w:r w:rsidR="00A10579">
        <w:fldChar w:fldCharType="separate"/>
      </w:r>
      <w:r w:rsidR="00495077">
        <w:rPr>
          <w:noProof/>
        </w:rPr>
        <w:t>40</w:t>
      </w:r>
      <w:r w:rsidR="00A10579">
        <w:rPr>
          <w:noProof/>
        </w:rPr>
        <w:fldChar w:fldCharType="end"/>
      </w:r>
      <w:bookmarkEnd w:id="2179"/>
      <w:r>
        <w:rPr>
          <w:noProof/>
        </w:rPr>
        <w:t xml:space="preserve"> Start EAB and select interface</w:t>
      </w:r>
      <w:bookmarkEnd w:id="2178"/>
    </w:p>
    <w:p w14:paraId="0515397C" w14:textId="4581AC1D" w:rsidR="00393556" w:rsidDel="00A26D82" w:rsidRDefault="001727E0" w:rsidP="00A26D82">
      <w:pPr>
        <w:pStyle w:val="Heading4"/>
        <w:rPr>
          <w:del w:id="2180" w:author="Gordon McNab (BRT-UK)" w:date="2022-07-25T14:36:00Z"/>
          <w:noProof/>
        </w:rPr>
        <w:pPrChange w:id="2181" w:author="Gordon McNab (BRT-UK)" w:date="2022-07-25T14:24:00Z">
          <w:pPr>
            <w:pStyle w:val="ListParagraph"/>
            <w:numPr>
              <w:numId w:val="43"/>
            </w:numPr>
            <w:ind w:hanging="360"/>
          </w:pPr>
        </w:pPrChange>
      </w:pPr>
      <w:del w:id="2182" w:author="Gordon McNab (BRT-UK)" w:date="2022-07-25T14:36:00Z">
        <w:r w:rsidDel="00A26D82">
          <w:rPr>
            <w:noProof/>
          </w:rPr>
          <w:delText>Flash</w:delText>
        </w:r>
        <w:r w:rsidR="00826C05" w:rsidDel="00A26D82">
          <w:rPr>
            <w:noProof/>
          </w:rPr>
          <w:delText xml:space="preserve"> </w:delText>
        </w:r>
      </w:del>
      <w:del w:id="2183" w:author="Gordon McNab (BRT-UK)" w:date="2022-07-25T14:24:00Z">
        <w:r w:rsidR="00826C05" w:rsidDel="00A26D82">
          <w:rPr>
            <w:noProof/>
          </w:rPr>
          <w:delText xml:space="preserve">__Flash.bin into </w:delText>
        </w:r>
      </w:del>
      <w:del w:id="2184" w:author="Gordon McNab (BRT-UK)" w:date="2022-07-25T14:36:00Z">
        <w:r w:rsidR="00826C05" w:rsidDel="00A26D82">
          <w:rPr>
            <w:noProof/>
          </w:rPr>
          <w:delText>EVE4</w:delText>
        </w:r>
      </w:del>
    </w:p>
    <w:p w14:paraId="0BA135E3" w14:textId="0CCDD406" w:rsidR="001727E0" w:rsidDel="00A26D82" w:rsidRDefault="001727E0" w:rsidP="00A26D82">
      <w:pPr>
        <w:rPr>
          <w:del w:id="2185" w:author="Gordon McNab (BRT-UK)" w:date="2022-07-25T14:26:00Z"/>
          <w:noProof/>
          <w:lang w:val="en-US" w:eastAsia="en-US"/>
        </w:rPr>
        <w:pPrChange w:id="2186" w:author="Gordon McNab (BRT-UK)" w:date="2022-07-25T14:26:00Z">
          <w:pPr>
            <w:pStyle w:val="ListParagraph"/>
          </w:pPr>
        </w:pPrChange>
      </w:pPr>
      <w:r>
        <w:rPr>
          <w:noProof/>
          <w:lang w:val="en-US" w:eastAsia="en-US"/>
        </w:rPr>
        <w:t xml:space="preserve">Select </w:t>
      </w:r>
      <w:ins w:id="2187" w:author="Gordon McNab (BRT-UK)" w:date="2022-07-25T14:26:00Z">
        <w:r w:rsidR="00A26D82">
          <w:rPr>
            <w:noProof/>
            <w:lang w:val="en-US" w:eastAsia="en-US"/>
          </w:rPr>
          <w:t xml:space="preserve">the file </w:t>
        </w:r>
      </w:ins>
      <w:r>
        <w:rPr>
          <w:noProof/>
          <w:lang w:val="en-US" w:eastAsia="en-US"/>
        </w:rPr>
        <w:t xml:space="preserve">path to </w:t>
      </w:r>
      <w:ins w:id="2188" w:author="Gordon McNab (BRT-UK)" w:date="2022-07-25T14:25:00Z">
        <w:r w:rsidR="00A26D82" w:rsidRPr="00DE6408">
          <w:rPr>
            <w:rStyle w:val="codestyleChar"/>
            <w:rPrChange w:id="2189" w:author="Gordon McNab (BRT-UK)" w:date="2022-07-27T14:11:00Z">
              <w:rPr>
                <w:noProof/>
                <w:lang w:val="en-US" w:eastAsia="en-US"/>
              </w:rPr>
            </w:rPrChange>
          </w:rPr>
          <w:t>“</w:t>
        </w:r>
      </w:ins>
      <w:r w:rsidRPr="00DE6408">
        <w:rPr>
          <w:rStyle w:val="codestyleChar"/>
          <w:rPrChange w:id="2190" w:author="Gordon McNab (BRT-UK)" w:date="2022-07-27T14:11:00Z">
            <w:rPr/>
          </w:rPrChange>
        </w:rPr>
        <w:t>__Flash.bin</w:t>
      </w:r>
      <w:ins w:id="2191" w:author="Gordon McNab (BRT-UK)" w:date="2022-07-25T14:25:00Z">
        <w:r w:rsidR="00A26D82">
          <w:t>”</w:t>
        </w:r>
      </w:ins>
      <w:r>
        <w:t xml:space="preserve"> file and click button “UPDATE”</w:t>
      </w:r>
      <w:ins w:id="2192" w:author="Gordon McNab (BRT-UK)" w:date="2022-07-25T14:34:00Z">
        <w:r w:rsidR="00A26D82">
          <w:t xml:space="preserve"> or “UPDATE&amp;VERIFY”</w:t>
        </w:r>
      </w:ins>
      <w:ins w:id="2193" w:author="Gordon McNab (BRT-UK)" w:date="2022-07-27T13:04:00Z">
        <w:r w:rsidR="0071750D">
          <w:t>.</w:t>
        </w:r>
      </w:ins>
    </w:p>
    <w:p w14:paraId="39F571FF" w14:textId="77777777" w:rsidR="00826C05" w:rsidRPr="00A26D82" w:rsidDel="0071750D" w:rsidRDefault="00826C05" w:rsidP="00A26D82">
      <w:pPr>
        <w:rPr>
          <w:del w:id="2194" w:author="Gordon McNab (BRT-UK)" w:date="2022-07-27T13:03:00Z"/>
          <w:noProof/>
          <w:lang w:val="en-US" w:eastAsia="en-US"/>
        </w:rPr>
        <w:pPrChange w:id="2195" w:author="Gordon McNab (BRT-UK)" w:date="2022-07-25T14:26:00Z">
          <w:pPr>
            <w:pStyle w:val="ListParagraph"/>
          </w:pPr>
        </w:pPrChange>
      </w:pPr>
    </w:p>
    <w:p w14:paraId="04A0FF9D" w14:textId="084A075B" w:rsidR="00393556" w:rsidRPr="00826C05" w:rsidDel="0071750D" w:rsidRDefault="00393556" w:rsidP="0071750D">
      <w:pPr>
        <w:rPr>
          <w:del w:id="2196" w:author="Gordon McNab (BRT-UK)" w:date="2022-07-27T13:03:00Z"/>
          <w:noProof/>
          <w:lang w:val="en-US" w:eastAsia="en-US"/>
        </w:rPr>
        <w:pPrChange w:id="2197" w:author="Gordon McNab (BRT-UK)" w:date="2022-07-27T13:03:00Z">
          <w:pPr>
            <w:jc w:val="center"/>
          </w:pPr>
        </w:pPrChange>
      </w:pPr>
      <w:del w:id="2198" w:author="Gordon McNab (BRT-UK)" w:date="2022-07-27T13:03:00Z">
        <w:r w:rsidDel="0071750D">
          <w:rPr>
            <w:noProof/>
          </w:rPr>
          <w:drawing>
            <wp:inline distT="0" distB="0" distL="0" distR="0" wp14:anchorId="6FE3AC68" wp14:editId="1B08E655">
              <wp:extent cx="5215559" cy="2075014"/>
              <wp:effectExtent l="19050" t="19050" r="23495"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60440" cy="2132655"/>
                      </a:xfrm>
                      <a:prstGeom prst="rect">
                        <a:avLst/>
                      </a:prstGeom>
                      <a:ln>
                        <a:solidFill>
                          <a:sysClr val="windowText" lastClr="000000"/>
                        </a:solidFill>
                      </a:ln>
                    </pic:spPr>
                  </pic:pic>
                </a:graphicData>
              </a:graphic>
            </wp:inline>
          </w:drawing>
        </w:r>
      </w:del>
    </w:p>
    <w:p w14:paraId="2950030C" w14:textId="69496FED" w:rsidR="00393556" w:rsidRDefault="00393556" w:rsidP="0071750D">
      <w:pPr>
        <w:rPr>
          <w:noProof/>
        </w:rPr>
        <w:pPrChange w:id="2199" w:author="Gordon McNab (BRT-UK)" w:date="2022-07-27T13:03:00Z">
          <w:pPr>
            <w:pStyle w:val="Caption"/>
            <w:jc w:val="center"/>
          </w:pPr>
        </w:pPrChange>
      </w:pPr>
      <w:bookmarkStart w:id="2200" w:name="_Toc58319240"/>
      <w:bookmarkStart w:id="2201" w:name="_Ref109651564"/>
      <w:del w:id="2202" w:author="Gordon McNab (BRT-UK)" w:date="2022-07-27T13:03:00Z">
        <w:r w:rsidDel="0071750D">
          <w:delText xml:space="preserve">Figure </w:delText>
        </w:r>
        <w:r w:rsidR="00A10579" w:rsidDel="0071750D">
          <w:fldChar w:fldCharType="begin"/>
        </w:r>
        <w:r w:rsidR="00A10579" w:rsidDel="0071750D">
          <w:delInstrText xml:space="preserve"> SEQ Figure \* ARABIC </w:delInstrText>
        </w:r>
        <w:r w:rsidR="00A10579" w:rsidDel="0071750D">
          <w:fldChar w:fldCharType="separate"/>
        </w:r>
        <w:r w:rsidR="00495077" w:rsidDel="0071750D">
          <w:rPr>
            <w:noProof/>
          </w:rPr>
          <w:delText>41</w:delText>
        </w:r>
        <w:r w:rsidR="00A10579" w:rsidDel="0071750D">
          <w:rPr>
            <w:noProof/>
          </w:rPr>
          <w:fldChar w:fldCharType="end"/>
        </w:r>
        <w:bookmarkEnd w:id="2201"/>
        <w:r w:rsidDel="0071750D">
          <w:rPr>
            <w:noProof/>
          </w:rPr>
          <w:delText xml:space="preserve"> Select </w:delText>
        </w:r>
        <w:r w:rsidR="00826C05" w:rsidDel="0071750D">
          <w:rPr>
            <w:noProof/>
          </w:rPr>
          <w:delText>__Flash.bin and click button “Update”</w:delText>
        </w:r>
      </w:del>
      <w:bookmarkEnd w:id="2200"/>
    </w:p>
    <w:p w14:paraId="4C91DB60" w14:textId="7AC1DCBE" w:rsidR="00826C05" w:rsidDel="00A26D82" w:rsidRDefault="00A26D82" w:rsidP="00A26D82">
      <w:pPr>
        <w:pStyle w:val="Heading4"/>
        <w:rPr>
          <w:del w:id="2203" w:author="Gordon McNab (BRT-UK)" w:date="2022-07-25T14:25:00Z"/>
        </w:rPr>
        <w:pPrChange w:id="2204" w:author="Gordon McNab (BRT-UK)" w:date="2022-07-25T14:38:00Z">
          <w:pPr/>
        </w:pPrChange>
      </w:pPr>
      <w:ins w:id="2205" w:author="Gordon McNab (BRT-UK)" w:date="2022-07-25T14:36:00Z">
        <w:r>
          <w:t>Connect STM32 and EVE4</w:t>
        </w:r>
      </w:ins>
    </w:p>
    <w:p w14:paraId="00BDE548" w14:textId="77777777" w:rsidR="00A26D82" w:rsidRDefault="00A26D82" w:rsidP="00A26D82">
      <w:pPr>
        <w:pStyle w:val="Heading4"/>
        <w:rPr>
          <w:ins w:id="2206" w:author="Gordon McNab (BRT-UK)" w:date="2022-07-25T14:39:00Z"/>
        </w:rPr>
      </w:pPr>
    </w:p>
    <w:p w14:paraId="38C73685" w14:textId="5DFAFCB7" w:rsidR="00A26D82" w:rsidRPr="00A26D82" w:rsidRDefault="00826C05" w:rsidP="00A26D82">
      <w:pPr>
        <w:rPr>
          <w:ins w:id="2207" w:author="Gordon McNab (BRT-UK)" w:date="2022-07-25T14:37:00Z"/>
        </w:rPr>
      </w:pPr>
      <w:r w:rsidRPr="00A26D82">
        <w:t xml:space="preserve">When </w:t>
      </w:r>
      <w:ins w:id="2208" w:author="Gordon McNab (BRT-UK)" w:date="2022-07-25T14:25:00Z">
        <w:r w:rsidR="00A26D82" w:rsidRPr="00A26D82">
          <w:t xml:space="preserve">the </w:t>
        </w:r>
      </w:ins>
      <w:r w:rsidRPr="00A26D82">
        <w:t xml:space="preserve">update </w:t>
      </w:r>
      <w:ins w:id="2209" w:author="Gordon McNab (BRT-UK)" w:date="2022-07-25T14:26:00Z">
        <w:r w:rsidR="00A26D82" w:rsidRPr="00A26D82">
          <w:t xml:space="preserve">is </w:t>
        </w:r>
      </w:ins>
      <w:r w:rsidRPr="00A26D82">
        <w:t xml:space="preserve">completed, connect </w:t>
      </w:r>
      <w:ins w:id="2210" w:author="Gordon McNab (BRT-UK)" w:date="2022-07-25T14:37:00Z">
        <w:r w:rsidR="00A26D82" w:rsidRPr="00A26D82">
          <w:t xml:space="preserve">the </w:t>
        </w:r>
      </w:ins>
      <w:r w:rsidRPr="00A26D82">
        <w:t xml:space="preserve">STM32 board </w:t>
      </w:r>
      <w:ins w:id="2211" w:author="Gordon McNab (BRT-UK)" w:date="2022-07-25T14:37:00Z">
        <w:r w:rsidR="00A26D82" w:rsidRPr="00A26D82">
          <w:t>to the</w:t>
        </w:r>
      </w:ins>
      <w:del w:id="2212" w:author="Gordon McNab (BRT-UK)" w:date="2022-07-25T14:37:00Z">
        <w:r w:rsidRPr="00A26D82" w:rsidDel="00A26D82">
          <w:delText>and</w:delText>
        </w:r>
      </w:del>
      <w:r w:rsidRPr="00A26D82">
        <w:t xml:space="preserve"> EVE4</w:t>
      </w:r>
      <w:r w:rsidR="00767687" w:rsidRPr="00A26D82">
        <w:t xml:space="preserve"> (see </w:t>
      </w:r>
      <w:r w:rsidR="001668FC" w:rsidRPr="00A26D82">
        <w:t>Table 2</w:t>
      </w:r>
      <w:r w:rsidR="00767687" w:rsidRPr="00A26D82">
        <w:t>)</w:t>
      </w:r>
      <w:ins w:id="2213" w:author="Gordon McNab (BRT-UK)" w:date="2022-07-25T14:37:00Z">
        <w:r w:rsidR="00A26D82" w:rsidRPr="00A26D82">
          <w:t>.</w:t>
        </w:r>
      </w:ins>
    </w:p>
    <w:p w14:paraId="18E8B4A4" w14:textId="0655FB94" w:rsidR="00A26D82" w:rsidRDefault="00A26D82" w:rsidP="00A26D82">
      <w:pPr>
        <w:pStyle w:val="Heading4"/>
        <w:rPr>
          <w:ins w:id="2214" w:author="Gordon McNab (BRT-UK)" w:date="2022-07-25T14:38:00Z"/>
        </w:rPr>
        <w:pPrChange w:id="2215" w:author="Gordon McNab (BRT-UK)" w:date="2022-07-25T14:38:00Z">
          <w:pPr/>
        </w:pPrChange>
      </w:pPr>
      <w:ins w:id="2216" w:author="Gordon McNab (BRT-UK)" w:date="2022-07-25T14:38:00Z">
        <w:r>
          <w:t>Run the Ported Application</w:t>
        </w:r>
      </w:ins>
    </w:p>
    <w:p w14:paraId="3AE54467" w14:textId="77777777" w:rsidR="00A26D82" w:rsidRDefault="00826C05" w:rsidP="00393556">
      <w:pPr>
        <w:rPr>
          <w:ins w:id="2217" w:author="Gordon McNab (BRT-UK)" w:date="2022-07-25T14:40:00Z"/>
          <w:lang w:val="en-GB" w:eastAsia="en-GB"/>
        </w:rPr>
      </w:pPr>
      <w:del w:id="2218" w:author="Gordon McNab (BRT-UK)" w:date="2022-07-25T14:37:00Z">
        <w:r w:rsidDel="00A26D82">
          <w:rPr>
            <w:lang w:val="en-GB" w:eastAsia="en-GB"/>
          </w:rPr>
          <w:delText>,</w:delText>
        </w:r>
      </w:del>
      <w:del w:id="2219" w:author="Gordon McNab (BRT-UK)" w:date="2022-07-25T14:39:00Z">
        <w:r w:rsidDel="00A26D82">
          <w:rPr>
            <w:lang w:val="en-GB" w:eastAsia="en-GB"/>
          </w:rPr>
          <w:delText xml:space="preserve"> then run application as bel</w:delText>
        </w:r>
      </w:del>
      <w:ins w:id="2220" w:author="Gordon McNab (BRT-UK)" w:date="2022-07-25T14:39:00Z">
        <w:r w:rsidR="00A26D82">
          <w:rPr>
            <w:lang w:val="en-GB" w:eastAsia="en-GB"/>
          </w:rPr>
          <w:t>Reopen the STM32CubeIDE application with the ported application pro</w:t>
        </w:r>
      </w:ins>
      <w:ins w:id="2221" w:author="Gordon McNab (BRT-UK)" w:date="2022-07-25T14:40:00Z">
        <w:r w:rsidR="00A26D82">
          <w:rPr>
            <w:lang w:val="en-GB" w:eastAsia="en-GB"/>
          </w:rPr>
          <w:t xml:space="preserve">ject. </w:t>
        </w:r>
      </w:ins>
    </w:p>
    <w:p w14:paraId="157F4AE2" w14:textId="721A27A2" w:rsidR="00826C05" w:rsidRPr="00393556" w:rsidDel="00A26D82" w:rsidRDefault="00826C05" w:rsidP="00393556">
      <w:pPr>
        <w:rPr>
          <w:del w:id="2222" w:author="Gordon McNab (BRT-UK)" w:date="2022-07-25T14:40:00Z"/>
          <w:lang w:val="en-GB" w:eastAsia="en-GB"/>
        </w:rPr>
      </w:pPr>
      <w:del w:id="2223" w:author="Gordon McNab (BRT-UK)" w:date="2022-07-25T14:40:00Z">
        <w:r w:rsidDel="00A26D82">
          <w:rPr>
            <w:lang w:val="en-GB" w:eastAsia="en-GB"/>
          </w:rPr>
          <w:delText>ow:</w:delText>
        </w:r>
      </w:del>
    </w:p>
    <w:p w14:paraId="7FB7CDCF" w14:textId="65653287" w:rsidR="002C3321" w:rsidRDefault="002C3321" w:rsidP="00A26D82">
      <w:pPr>
        <w:pStyle w:val="ListParagraph"/>
        <w:numPr>
          <w:ilvl w:val="0"/>
          <w:numId w:val="52"/>
        </w:numPr>
        <w:rPr>
          <w:ins w:id="2224" w:author="Gordon McNab (BRT-UK)" w:date="2022-07-25T15:12:00Z"/>
        </w:rPr>
      </w:pPr>
      <w:r>
        <w:t>Build project</w:t>
      </w:r>
      <w:ins w:id="2225" w:author="Gordon McNab (BRT-UK)" w:date="2022-07-25T14:40:00Z">
        <w:r w:rsidR="00A26D82">
          <w:t>.</w:t>
        </w:r>
      </w:ins>
      <w:del w:id="2226" w:author="Gordon McNab (BRT-UK)" w:date="2022-07-25T14:40:00Z">
        <w:r w:rsidR="006F6538" w:rsidDel="00A26D82">
          <w:delText>:</w:delText>
        </w:r>
      </w:del>
      <w:r w:rsidR="006F6538">
        <w:t xml:space="preserve"> </w:t>
      </w:r>
      <w:ins w:id="2227" w:author="Gordon McNab (BRT-UK)" w:date="2022-07-25T15:12:00Z">
        <w:r w:rsidR="00A26D82">
          <w:t xml:space="preserve">The keyboard shortcut for Build is </w:t>
        </w:r>
      </w:ins>
      <w:proofErr w:type="spellStart"/>
      <w:r w:rsidR="006F6538" w:rsidRPr="006F6538">
        <w:t>C</w:t>
      </w:r>
      <w:ins w:id="2228" w:author="Gordon McNab (BRT-UK)" w:date="2022-07-25T15:12:00Z">
        <w:r w:rsidR="00A26D82">
          <w:t>trl</w:t>
        </w:r>
      </w:ins>
      <w:del w:id="2229" w:author="Gordon McNab (BRT-UK)" w:date="2022-07-25T15:12:00Z">
        <w:r w:rsidR="006F6538" w:rsidRPr="006F6538" w:rsidDel="00A26D82">
          <w:delText xml:space="preserve">TRL </w:delText>
        </w:r>
      </w:del>
      <w:r w:rsidR="006F6538" w:rsidRPr="006F6538">
        <w:t>+</w:t>
      </w:r>
      <w:del w:id="2230" w:author="Gordon McNab (BRT-UK)" w:date="2022-07-25T15:12:00Z">
        <w:r w:rsidR="006F6538" w:rsidRPr="006F6538" w:rsidDel="00A26D82">
          <w:delText xml:space="preserve"> </w:delText>
        </w:r>
      </w:del>
      <w:r w:rsidR="006F6538" w:rsidRPr="006F6538">
        <w:t>B</w:t>
      </w:r>
      <w:proofErr w:type="spellEnd"/>
      <w:ins w:id="2231" w:author="Gordon McNab (BRT-UK)" w:date="2022-07-25T15:12:00Z">
        <w:r w:rsidR="00A26D82">
          <w:t>.</w:t>
        </w:r>
      </w:ins>
      <w:del w:id="2232" w:author="Gordon McNab (BRT-UK)" w:date="2022-07-25T15:12:00Z">
        <w:r w:rsidR="006F6538" w:rsidRPr="006F6538" w:rsidDel="00A26D82">
          <w:delText xml:space="preserve"> to build project</w:delText>
        </w:r>
      </w:del>
    </w:p>
    <w:p w14:paraId="76505283" w14:textId="1BC0B1CB" w:rsidR="00A26D82" w:rsidDel="00A26D82" w:rsidRDefault="00A26D82" w:rsidP="00A26D82">
      <w:pPr>
        <w:pStyle w:val="ListParagraph"/>
        <w:numPr>
          <w:ilvl w:val="0"/>
          <w:numId w:val="52"/>
        </w:numPr>
        <w:rPr>
          <w:del w:id="2233" w:author="Gordon McNab (BRT-UK)" w:date="2022-07-25T15:13:00Z"/>
        </w:rPr>
        <w:pPrChange w:id="2234" w:author="Gordon McNab (BRT-UK)" w:date="2022-07-25T14:40:00Z">
          <w:pPr>
            <w:pStyle w:val="ListParagraph"/>
            <w:numPr>
              <w:numId w:val="49"/>
            </w:numPr>
            <w:ind w:hanging="360"/>
          </w:pPr>
        </w:pPrChange>
      </w:pPr>
      <w:ins w:id="2235" w:author="Gordon McNab (BRT-UK)" w:date="2022-07-25T15:12:00Z">
        <w:r>
          <w:t xml:space="preserve">Setup a Run Configuration to </w:t>
        </w:r>
      </w:ins>
      <w:ins w:id="2236" w:author="Gordon McNab (BRT-UK)" w:date="2022-07-25T15:13:00Z">
        <w:r>
          <w:t xml:space="preserve">run the ported application </w:t>
        </w:r>
      </w:ins>
    </w:p>
    <w:p w14:paraId="61CD2331" w14:textId="4101A78F" w:rsidR="002C3321" w:rsidRDefault="002C3321" w:rsidP="00A26D82">
      <w:pPr>
        <w:pStyle w:val="ListParagraph"/>
        <w:numPr>
          <w:ilvl w:val="0"/>
          <w:numId w:val="52"/>
        </w:numPr>
        <w:pPrChange w:id="2237" w:author="Gordon McNab (BRT-UK)" w:date="2022-07-25T15:13:00Z">
          <w:pPr>
            <w:pStyle w:val="ListParagraph"/>
            <w:numPr>
              <w:numId w:val="49"/>
            </w:numPr>
            <w:ind w:hanging="360"/>
          </w:pPr>
        </w:pPrChange>
      </w:pPr>
      <w:del w:id="2238" w:author="Gordon McNab (BRT-UK)" w:date="2022-07-25T15:13:00Z">
        <w:r w:rsidDel="00A26D82">
          <w:delText xml:space="preserve">Run </w:delText>
        </w:r>
      </w:del>
      <w:r>
        <w:t xml:space="preserve">on </w:t>
      </w:r>
      <w:ins w:id="2239" w:author="Gordon McNab (BRT-UK)" w:date="2022-07-25T15:13:00Z">
        <w:r w:rsidR="00A26D82">
          <w:t xml:space="preserve">the </w:t>
        </w:r>
      </w:ins>
      <w:r>
        <w:t xml:space="preserve">STM32L4 </w:t>
      </w:r>
      <w:r w:rsidR="007E4451">
        <w:t xml:space="preserve">Discovery </w:t>
      </w:r>
      <w:r>
        <w:t>board</w:t>
      </w:r>
      <w:ins w:id="2240" w:author="Gordon McNab (BRT-UK)" w:date="2022-07-25T15:13:00Z">
        <w:r w:rsidR="00A26D82">
          <w:t>.</w:t>
        </w:r>
      </w:ins>
    </w:p>
    <w:p w14:paraId="122070D3" w14:textId="5CBB36E0" w:rsidR="00C453B4" w:rsidRDefault="00C453B4" w:rsidP="00FE64E6">
      <w:pPr>
        <w:pStyle w:val="ListParagraph"/>
        <w:numPr>
          <w:ilvl w:val="0"/>
          <w:numId w:val="46"/>
        </w:numPr>
      </w:pPr>
      <w:r>
        <w:t>Select Run-&gt;”</w:t>
      </w:r>
      <w:r w:rsidR="00FE64E6">
        <w:t>Run</w:t>
      </w:r>
      <w:r>
        <w:t xml:space="preserve"> Configuration”</w:t>
      </w:r>
      <w:ins w:id="2241" w:author="Gordon McNab (BRT-UK)" w:date="2022-07-25T15:13:00Z">
        <w:r w:rsidR="00A26D82">
          <w:t>.</w:t>
        </w:r>
      </w:ins>
    </w:p>
    <w:p w14:paraId="435AACEC" w14:textId="5A4F7175" w:rsidR="00C453B4" w:rsidRDefault="00FE64E6" w:rsidP="00FE64E6">
      <w:pPr>
        <w:pStyle w:val="ListParagraph"/>
        <w:numPr>
          <w:ilvl w:val="0"/>
          <w:numId w:val="46"/>
        </w:numPr>
        <w:rPr>
          <w:noProof/>
          <w:lang w:val="en-US" w:eastAsia="en-US"/>
        </w:rPr>
      </w:pPr>
      <w:r>
        <w:rPr>
          <w:noProof/>
          <w:lang w:val="en-US" w:eastAsia="en-US"/>
        </w:rPr>
        <w:t xml:space="preserve">Add </w:t>
      </w:r>
      <w:ins w:id="2242" w:author="Gordon McNab (BRT-UK)" w:date="2022-07-25T15:13:00Z">
        <w:r w:rsidR="00A26D82">
          <w:rPr>
            <w:noProof/>
            <w:lang w:val="en-US" w:eastAsia="en-US"/>
          </w:rPr>
          <w:t>“N</w:t>
        </w:r>
      </w:ins>
      <w:del w:id="2243" w:author="Gordon McNab (BRT-UK)" w:date="2022-07-25T15:13:00Z">
        <w:r w:rsidDel="00A26D82">
          <w:rPr>
            <w:noProof/>
            <w:lang w:val="en-US" w:eastAsia="en-US"/>
          </w:rPr>
          <w:delText>n</w:delText>
        </w:r>
      </w:del>
      <w:r>
        <w:rPr>
          <w:noProof/>
          <w:lang w:val="en-US" w:eastAsia="en-US"/>
        </w:rPr>
        <w:t xml:space="preserve">ew </w:t>
      </w:r>
      <w:ins w:id="2244" w:author="Gordon McNab (BRT-UK)" w:date="2022-07-25T15:13:00Z">
        <w:r w:rsidR="00A26D82">
          <w:rPr>
            <w:noProof/>
            <w:lang w:val="en-US" w:eastAsia="en-US"/>
          </w:rPr>
          <w:t>C</w:t>
        </w:r>
      </w:ins>
      <w:del w:id="2245" w:author="Gordon McNab (BRT-UK)" w:date="2022-07-25T15:13:00Z">
        <w:r w:rsidDel="00A26D82">
          <w:rPr>
            <w:noProof/>
            <w:lang w:val="en-US" w:eastAsia="en-US"/>
          </w:rPr>
          <w:delText>c</w:delText>
        </w:r>
      </w:del>
      <w:r>
        <w:rPr>
          <w:noProof/>
          <w:lang w:val="en-US" w:eastAsia="en-US"/>
        </w:rPr>
        <w:t>onfiguration</w:t>
      </w:r>
      <w:ins w:id="2246" w:author="Gordon McNab (BRT-UK)" w:date="2022-07-25T15:13:00Z">
        <w:r w:rsidR="00A26D82">
          <w:rPr>
            <w:noProof/>
            <w:lang w:val="en-US" w:eastAsia="en-US"/>
          </w:rPr>
          <w:t>”. The “C/C++ Application”</w:t>
        </w:r>
      </w:ins>
      <w:ins w:id="2247" w:author="Gordon McNab (BRT-UK)" w:date="2022-07-25T15:14:00Z">
        <w:r w:rsidR="00A26D82">
          <w:rPr>
            <w:noProof/>
            <w:lang w:val="en-US" w:eastAsia="en-US"/>
          </w:rPr>
          <w:t xml:space="preserve"> and “Project” boxes should be filled out correctly if the project is selected in the “Project Explorer" as p</w:t>
        </w:r>
      </w:ins>
      <w:ins w:id="2248" w:author="Gordon McNab (BRT-UK)" w:date="2022-07-25T15:15:00Z">
        <w:r w:rsidR="00A26D82">
          <w:rPr>
            <w:noProof/>
            <w:lang w:val="en-US" w:eastAsia="en-US"/>
          </w:rPr>
          <w:t xml:space="preserve">er </w:t>
        </w:r>
        <w:r w:rsidR="00A26D82">
          <w:rPr>
            <w:noProof/>
            <w:lang w:val="en-US" w:eastAsia="en-US"/>
          </w:rPr>
          <w:fldChar w:fldCharType="begin"/>
        </w:r>
        <w:r w:rsidR="00A26D82">
          <w:rPr>
            <w:noProof/>
            <w:lang w:val="en-US" w:eastAsia="en-US"/>
          </w:rPr>
          <w:instrText xml:space="preserve"> REF _Ref109654520 \h </w:instrText>
        </w:r>
        <w:r w:rsidR="00A26D82">
          <w:rPr>
            <w:noProof/>
            <w:lang w:val="en-US" w:eastAsia="en-US"/>
          </w:rPr>
        </w:r>
      </w:ins>
      <w:r w:rsidR="00A26D82">
        <w:rPr>
          <w:noProof/>
          <w:lang w:val="en-US" w:eastAsia="en-US"/>
        </w:rPr>
        <w:fldChar w:fldCharType="separate"/>
      </w:r>
      <w:ins w:id="2249" w:author="Gordon McNab (BRT-UK)" w:date="2022-07-25T15:15:00Z">
        <w:r w:rsidR="00A26D82">
          <w:t xml:space="preserve">Figure </w:t>
        </w:r>
        <w:r w:rsidR="00A26D82">
          <w:rPr>
            <w:noProof/>
          </w:rPr>
          <w:t>42</w:t>
        </w:r>
        <w:r w:rsidR="00A26D82">
          <w:rPr>
            <w:noProof/>
            <w:lang w:val="en-US" w:eastAsia="en-US"/>
          </w:rPr>
          <w:fldChar w:fldCharType="end"/>
        </w:r>
        <w:r w:rsidR="00A26D82">
          <w:rPr>
            <w:noProof/>
            <w:lang w:val="en-US" w:eastAsia="en-US"/>
          </w:rPr>
          <w:t>.</w:t>
        </w:r>
      </w:ins>
    </w:p>
    <w:p w14:paraId="0F788E66" w14:textId="16C77319" w:rsidR="006E6BB9" w:rsidRDefault="006E6BB9" w:rsidP="00FE64E6">
      <w:pPr>
        <w:pStyle w:val="ListParagraph"/>
        <w:numPr>
          <w:ilvl w:val="0"/>
          <w:numId w:val="46"/>
        </w:numPr>
        <w:rPr>
          <w:noProof/>
          <w:lang w:val="en-US" w:eastAsia="en-US"/>
        </w:rPr>
      </w:pPr>
      <w:r>
        <w:rPr>
          <w:noProof/>
          <w:lang w:val="en-US" w:eastAsia="en-US"/>
        </w:rPr>
        <w:t xml:space="preserve">Click </w:t>
      </w:r>
      <w:ins w:id="2250" w:author="Gordon McNab (BRT-UK)" w:date="2022-07-25T15:14:00Z">
        <w:r w:rsidR="00A26D82">
          <w:rPr>
            <w:noProof/>
            <w:lang w:val="en-US" w:eastAsia="en-US"/>
          </w:rPr>
          <w:t>on the “R</w:t>
        </w:r>
      </w:ins>
      <w:del w:id="2251" w:author="Gordon McNab (BRT-UK)" w:date="2022-07-25T15:14:00Z">
        <w:r w:rsidDel="00A26D82">
          <w:rPr>
            <w:noProof/>
            <w:lang w:val="en-US" w:eastAsia="en-US"/>
          </w:rPr>
          <w:delText>r</w:delText>
        </w:r>
      </w:del>
      <w:r>
        <w:rPr>
          <w:noProof/>
          <w:lang w:val="en-US" w:eastAsia="en-US"/>
        </w:rPr>
        <w:t>un</w:t>
      </w:r>
      <w:ins w:id="2252" w:author="Gordon McNab (BRT-UK)" w:date="2022-07-25T15:14:00Z">
        <w:r w:rsidR="00A26D82">
          <w:rPr>
            <w:noProof/>
            <w:lang w:val="en-US" w:eastAsia="en-US"/>
          </w:rPr>
          <w:t>”</w:t>
        </w:r>
      </w:ins>
      <w:r>
        <w:rPr>
          <w:noProof/>
          <w:lang w:val="en-US" w:eastAsia="en-US"/>
        </w:rPr>
        <w:t xml:space="preserve"> button</w:t>
      </w:r>
      <w:ins w:id="2253" w:author="Gordon McNab (BRT-UK)" w:date="2022-07-25T15:13:00Z">
        <w:r w:rsidR="00A26D82">
          <w:rPr>
            <w:noProof/>
            <w:lang w:val="en-US" w:eastAsia="en-US"/>
          </w:rPr>
          <w:t>.</w:t>
        </w:r>
      </w:ins>
    </w:p>
    <w:p w14:paraId="2EA1CE37" w14:textId="5C705E93" w:rsidR="00FE64E6" w:rsidRDefault="00FE64E6" w:rsidP="00FE64E6">
      <w:pPr>
        <w:rPr>
          <w:noProof/>
          <w:lang w:val="en-US" w:eastAsia="en-US"/>
        </w:rPr>
      </w:pPr>
    </w:p>
    <w:p w14:paraId="4C52D829" w14:textId="5D40D971" w:rsidR="00FE64E6" w:rsidRPr="00FE64E6" w:rsidRDefault="00FE64E6" w:rsidP="00FE64E6">
      <w:pPr>
        <w:jc w:val="center"/>
        <w:rPr>
          <w:noProof/>
          <w:lang w:val="en-US" w:eastAsia="en-US"/>
        </w:rPr>
      </w:pPr>
      <w:r>
        <w:rPr>
          <w:noProof/>
        </w:rPr>
        <w:drawing>
          <wp:inline distT="0" distB="0" distL="0" distR="0" wp14:anchorId="1BE2B977" wp14:editId="35E3169F">
            <wp:extent cx="5731510" cy="2410460"/>
            <wp:effectExtent l="19050" t="19050" r="21590" b="2794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410460"/>
                    </a:xfrm>
                    <a:prstGeom prst="rect">
                      <a:avLst/>
                    </a:prstGeom>
                    <a:ln>
                      <a:solidFill>
                        <a:sysClr val="windowText" lastClr="000000"/>
                      </a:solidFill>
                    </a:ln>
                  </pic:spPr>
                </pic:pic>
              </a:graphicData>
            </a:graphic>
          </wp:inline>
        </w:drawing>
      </w:r>
    </w:p>
    <w:p w14:paraId="5B6D6C69" w14:textId="5FD02B0C" w:rsidR="00B23096" w:rsidRDefault="00B23096" w:rsidP="00B23096">
      <w:pPr>
        <w:pStyle w:val="Caption"/>
        <w:jc w:val="center"/>
      </w:pPr>
      <w:bookmarkStart w:id="2254" w:name="_Toc58319241"/>
      <w:bookmarkStart w:id="2255" w:name="_Ref109654520"/>
      <w:r>
        <w:t xml:space="preserve">Figure </w:t>
      </w:r>
      <w:r w:rsidR="00A10579">
        <w:fldChar w:fldCharType="begin"/>
      </w:r>
      <w:r w:rsidR="00A10579">
        <w:instrText xml:space="preserve"> SEQ Figure \* ARABIC </w:instrText>
      </w:r>
      <w:r w:rsidR="00A10579">
        <w:fldChar w:fldCharType="separate"/>
      </w:r>
      <w:r w:rsidR="00495077">
        <w:rPr>
          <w:noProof/>
        </w:rPr>
        <w:t>42</w:t>
      </w:r>
      <w:r w:rsidR="00A10579">
        <w:rPr>
          <w:noProof/>
        </w:rPr>
        <w:fldChar w:fldCharType="end"/>
      </w:r>
      <w:bookmarkEnd w:id="2255"/>
      <w:r>
        <w:t xml:space="preserve"> </w:t>
      </w:r>
      <w:r w:rsidR="00FE64E6">
        <w:t>Run</w:t>
      </w:r>
      <w:r w:rsidR="00C453B4">
        <w:t xml:space="preserve"> with STM32 MCU </w:t>
      </w:r>
      <w:r w:rsidR="00FE64E6">
        <w:t>configuration</w:t>
      </w:r>
      <w:bookmarkEnd w:id="2254"/>
    </w:p>
    <w:p w14:paraId="4EA57BCA" w14:textId="2B5A8550" w:rsidR="00FE64E6" w:rsidDel="00A26D82" w:rsidRDefault="00FE64E6" w:rsidP="00FE64E6">
      <w:pPr>
        <w:rPr>
          <w:del w:id="2256" w:author="Gordon McNab (BRT-UK)" w:date="2022-07-25T15:15:00Z"/>
        </w:rPr>
      </w:pPr>
    </w:p>
    <w:p w14:paraId="57F30A6E" w14:textId="3B4E9281" w:rsidR="00DC201E" w:rsidRDefault="00DC201E" w:rsidP="00A26D82">
      <w:r>
        <w:t xml:space="preserve">The </w:t>
      </w:r>
      <w:r w:rsidR="00FE64E6">
        <w:t xml:space="preserve">application should run </w:t>
      </w:r>
      <w:ins w:id="2257" w:author="Gordon McNab (BRT-UK)" w:date="2022-07-25T15:15:00Z">
        <w:r w:rsidR="00A26D82">
          <w:t xml:space="preserve">on the </w:t>
        </w:r>
        <w:r w:rsidR="00A26D82">
          <w:t>STM32L4 Discovery board.</w:t>
        </w:r>
        <w:r w:rsidR="00A26D82">
          <w:t xml:space="preserve"> </w:t>
        </w:r>
        <w:r w:rsidR="00A26D82">
          <w:fldChar w:fldCharType="begin"/>
        </w:r>
        <w:r w:rsidR="00A26D82">
          <w:instrText xml:space="preserve"> REF _Ref109654565 \h </w:instrText>
        </w:r>
      </w:ins>
      <w:r w:rsidR="00A26D82">
        <w:fldChar w:fldCharType="separate"/>
      </w:r>
      <w:ins w:id="2258" w:author="Gordon McNab (BRT-UK)" w:date="2022-07-25T15:15:00Z">
        <w:r w:rsidR="00A26D82">
          <w:t xml:space="preserve">Figure </w:t>
        </w:r>
        <w:r w:rsidR="00A26D82">
          <w:rPr>
            <w:noProof/>
          </w:rPr>
          <w:t>43</w:t>
        </w:r>
        <w:r w:rsidR="00A26D82">
          <w:fldChar w:fldCharType="end"/>
        </w:r>
        <w:r w:rsidR="00A26D82">
          <w:t xml:space="preserve"> shows a photograph o</w:t>
        </w:r>
      </w:ins>
      <w:ins w:id="2259" w:author="Gordon McNab (BRT-UK)" w:date="2022-07-25T15:16:00Z">
        <w:r w:rsidR="00A26D82">
          <w:t>f the ported application running on the board.</w:t>
        </w:r>
      </w:ins>
      <w:del w:id="2260" w:author="Gordon McNab (BRT-UK)" w:date="2022-07-25T15:15:00Z">
        <w:r w:rsidR="00FE64E6" w:rsidDel="00A26D82">
          <w:delText>after that:</w:delText>
        </w:r>
      </w:del>
    </w:p>
    <w:p w14:paraId="5472F9FA" w14:textId="69AD31C3" w:rsidR="00FE64E6" w:rsidRDefault="00773430" w:rsidP="00FE64E6">
      <w:pPr>
        <w:jc w:val="center"/>
      </w:pPr>
      <w:r>
        <w:rPr>
          <w:noProof/>
        </w:rPr>
        <w:lastRenderedPageBreak/>
        <w:drawing>
          <wp:inline distT="0" distB="0" distL="0" distR="0" wp14:anchorId="47D7FBCC" wp14:editId="7FA72E09">
            <wp:extent cx="5128592" cy="3084208"/>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70074" cy="3109154"/>
                    </a:xfrm>
                    <a:prstGeom prst="rect">
                      <a:avLst/>
                    </a:prstGeom>
                    <a:noFill/>
                    <a:ln>
                      <a:noFill/>
                    </a:ln>
                  </pic:spPr>
                </pic:pic>
              </a:graphicData>
            </a:graphic>
          </wp:inline>
        </w:drawing>
      </w:r>
    </w:p>
    <w:p w14:paraId="735FB443" w14:textId="16723D15" w:rsidR="00DC201E" w:rsidRDefault="00DC201E" w:rsidP="00A43E21">
      <w:pPr>
        <w:pStyle w:val="Caption"/>
        <w:jc w:val="center"/>
      </w:pPr>
      <w:bookmarkStart w:id="2261" w:name="_Toc58319242"/>
      <w:bookmarkStart w:id="2262" w:name="_Ref109654565"/>
      <w:r>
        <w:t xml:space="preserve">Figure </w:t>
      </w:r>
      <w:r w:rsidR="00A10579">
        <w:fldChar w:fldCharType="begin"/>
      </w:r>
      <w:r w:rsidR="00A10579">
        <w:instrText xml:space="preserve"> SEQ Figure \* ARABIC </w:instrText>
      </w:r>
      <w:r w:rsidR="00A10579">
        <w:fldChar w:fldCharType="separate"/>
      </w:r>
      <w:r w:rsidR="00495077">
        <w:rPr>
          <w:noProof/>
        </w:rPr>
        <w:t>43</w:t>
      </w:r>
      <w:r w:rsidR="00A10579">
        <w:rPr>
          <w:noProof/>
        </w:rPr>
        <w:fldChar w:fldCharType="end"/>
      </w:r>
      <w:bookmarkEnd w:id="2262"/>
      <w:r>
        <w:t xml:space="preserve"> </w:t>
      </w:r>
      <w:proofErr w:type="spellStart"/>
      <w:r w:rsidR="007877AE">
        <w:t>EvChargePoint</w:t>
      </w:r>
      <w:proofErr w:type="spellEnd"/>
      <w:r w:rsidR="007877AE">
        <w:t xml:space="preserve"> </w:t>
      </w:r>
      <w:r>
        <w:t>screen on LCD</w:t>
      </w:r>
      <w:bookmarkEnd w:id="2261"/>
      <w:r>
        <w:br w:type="page"/>
      </w:r>
    </w:p>
    <w:p w14:paraId="203F2394" w14:textId="048E1651" w:rsidR="00D241EC" w:rsidRDefault="00D241EC" w:rsidP="0071750D">
      <w:pPr>
        <w:pStyle w:val="Heading3"/>
      </w:pPr>
      <w:bookmarkStart w:id="2263" w:name="_Toc13577771"/>
      <w:bookmarkStart w:id="2264" w:name="_Toc13580493"/>
      <w:bookmarkStart w:id="2265" w:name="_Toc13583819"/>
      <w:bookmarkStart w:id="2266" w:name="_Toc13584094"/>
      <w:bookmarkStart w:id="2267" w:name="_Toc13584371"/>
      <w:bookmarkStart w:id="2268" w:name="_Toc13584646"/>
      <w:bookmarkStart w:id="2269" w:name="_Platform_Configuration"/>
      <w:bookmarkStart w:id="2270" w:name="_Toc13580494"/>
      <w:bookmarkStart w:id="2271" w:name="_Toc13583820"/>
      <w:bookmarkStart w:id="2272" w:name="_Toc13584095"/>
      <w:bookmarkStart w:id="2273" w:name="_Toc13584372"/>
      <w:bookmarkStart w:id="2274" w:name="_Toc13584647"/>
      <w:bookmarkStart w:id="2275" w:name="_Toc13580495"/>
      <w:bookmarkStart w:id="2276" w:name="_Toc13583821"/>
      <w:bookmarkStart w:id="2277" w:name="_Toc13584096"/>
      <w:bookmarkStart w:id="2278" w:name="_Toc13584373"/>
      <w:bookmarkStart w:id="2279" w:name="_Toc13584648"/>
      <w:bookmarkStart w:id="2280" w:name="_Toc13580496"/>
      <w:bookmarkStart w:id="2281" w:name="_Toc13583822"/>
      <w:bookmarkStart w:id="2282" w:name="_Toc13584097"/>
      <w:bookmarkStart w:id="2283" w:name="_Toc13584374"/>
      <w:bookmarkStart w:id="2284" w:name="_Toc13584649"/>
      <w:bookmarkStart w:id="2285" w:name="_Toc13580497"/>
      <w:bookmarkStart w:id="2286" w:name="_Toc13583823"/>
      <w:bookmarkStart w:id="2287" w:name="_Toc13584098"/>
      <w:bookmarkStart w:id="2288" w:name="_Toc13584375"/>
      <w:bookmarkStart w:id="2289" w:name="_Toc13584650"/>
      <w:bookmarkStart w:id="2290" w:name="_Toc13580498"/>
      <w:bookmarkStart w:id="2291" w:name="_Toc13583824"/>
      <w:bookmarkStart w:id="2292" w:name="_Toc13584099"/>
      <w:bookmarkStart w:id="2293" w:name="_Toc13584376"/>
      <w:bookmarkStart w:id="2294" w:name="_Toc13584651"/>
      <w:bookmarkStart w:id="2295" w:name="_Toc473032041"/>
      <w:bookmarkStart w:id="2296" w:name="_Toc474330132"/>
      <w:bookmarkStart w:id="2297" w:name="_Toc474334261"/>
      <w:bookmarkStart w:id="2298" w:name="_Toc473032042"/>
      <w:bookmarkStart w:id="2299" w:name="_Toc474330133"/>
      <w:bookmarkStart w:id="2300" w:name="_Toc474334262"/>
      <w:bookmarkStart w:id="2301" w:name="_Toc13580499"/>
      <w:bookmarkStart w:id="2302" w:name="_Toc13583825"/>
      <w:bookmarkStart w:id="2303" w:name="_Toc13584100"/>
      <w:bookmarkStart w:id="2304" w:name="_Toc13584377"/>
      <w:bookmarkStart w:id="2305" w:name="_Toc13584652"/>
      <w:bookmarkStart w:id="2306" w:name="_Toc13580500"/>
      <w:bookmarkStart w:id="2307" w:name="_Toc13583826"/>
      <w:bookmarkStart w:id="2308" w:name="_Toc13584101"/>
      <w:bookmarkStart w:id="2309" w:name="_Toc13584378"/>
      <w:bookmarkStart w:id="2310" w:name="_Toc13584653"/>
      <w:bookmarkStart w:id="2311" w:name="_Toc13580501"/>
      <w:bookmarkStart w:id="2312" w:name="_Toc13583827"/>
      <w:bookmarkStart w:id="2313" w:name="_Toc13584102"/>
      <w:bookmarkStart w:id="2314" w:name="_Toc13584379"/>
      <w:bookmarkStart w:id="2315" w:name="_Toc13584654"/>
      <w:bookmarkStart w:id="2316" w:name="_Toc13580502"/>
      <w:bookmarkStart w:id="2317" w:name="_Toc13583828"/>
      <w:bookmarkStart w:id="2318" w:name="_Toc13584103"/>
      <w:bookmarkStart w:id="2319" w:name="_Toc13584380"/>
      <w:bookmarkStart w:id="2320" w:name="_Toc13584655"/>
      <w:bookmarkStart w:id="2321" w:name="_Toc13580503"/>
      <w:bookmarkStart w:id="2322" w:name="_Toc13583829"/>
      <w:bookmarkStart w:id="2323" w:name="_Toc13584104"/>
      <w:bookmarkStart w:id="2324" w:name="_Toc13584381"/>
      <w:bookmarkStart w:id="2325" w:name="_Toc13584656"/>
      <w:bookmarkStart w:id="2326" w:name="_Toc13580504"/>
      <w:bookmarkStart w:id="2327" w:name="_Toc13583830"/>
      <w:bookmarkStart w:id="2328" w:name="_Toc13584105"/>
      <w:bookmarkStart w:id="2329" w:name="_Toc13584382"/>
      <w:bookmarkStart w:id="2330" w:name="_Toc13584657"/>
      <w:bookmarkStart w:id="2331" w:name="_Toc13580505"/>
      <w:bookmarkStart w:id="2332" w:name="_Toc13583831"/>
      <w:bookmarkStart w:id="2333" w:name="_Toc13584106"/>
      <w:bookmarkStart w:id="2334" w:name="_Toc13584383"/>
      <w:bookmarkStart w:id="2335" w:name="_Toc13584658"/>
      <w:bookmarkStart w:id="2336" w:name="_Toc13580506"/>
      <w:bookmarkStart w:id="2337" w:name="_Toc13583832"/>
      <w:bookmarkStart w:id="2338" w:name="_Toc13584107"/>
      <w:bookmarkStart w:id="2339" w:name="_Toc13584384"/>
      <w:bookmarkStart w:id="2340" w:name="_Toc13584659"/>
      <w:bookmarkStart w:id="2341" w:name="_Toc13580507"/>
      <w:bookmarkStart w:id="2342" w:name="_Toc13583833"/>
      <w:bookmarkStart w:id="2343" w:name="_Toc13584108"/>
      <w:bookmarkStart w:id="2344" w:name="_Toc13584385"/>
      <w:bookmarkStart w:id="2345" w:name="_Toc13584660"/>
      <w:bookmarkStart w:id="2346" w:name="_Toc13580508"/>
      <w:bookmarkStart w:id="2347" w:name="_Toc13583834"/>
      <w:bookmarkStart w:id="2348" w:name="_Toc13584109"/>
      <w:bookmarkStart w:id="2349" w:name="_Toc13584386"/>
      <w:bookmarkStart w:id="2350" w:name="_Toc13584661"/>
      <w:bookmarkStart w:id="2351" w:name="_Toc13580509"/>
      <w:bookmarkStart w:id="2352" w:name="_Toc13583835"/>
      <w:bookmarkStart w:id="2353" w:name="_Toc13584110"/>
      <w:bookmarkStart w:id="2354" w:name="_Toc13584387"/>
      <w:bookmarkStart w:id="2355" w:name="_Toc13584662"/>
      <w:bookmarkStart w:id="2356" w:name="_Toc13580510"/>
      <w:bookmarkStart w:id="2357" w:name="_Toc13583836"/>
      <w:bookmarkStart w:id="2358" w:name="_Toc13584111"/>
      <w:bookmarkStart w:id="2359" w:name="_Toc13584388"/>
      <w:bookmarkStart w:id="2360" w:name="_Toc13584663"/>
      <w:bookmarkStart w:id="2361" w:name="_Toc13580511"/>
      <w:bookmarkStart w:id="2362" w:name="_Toc13583837"/>
      <w:bookmarkStart w:id="2363" w:name="_Toc13584112"/>
      <w:bookmarkStart w:id="2364" w:name="_Toc13584389"/>
      <w:bookmarkStart w:id="2365" w:name="_Toc13584664"/>
      <w:bookmarkStart w:id="2366" w:name="_Toc13580512"/>
      <w:bookmarkStart w:id="2367" w:name="_Toc13583838"/>
      <w:bookmarkStart w:id="2368" w:name="_Toc13584113"/>
      <w:bookmarkStart w:id="2369" w:name="_Toc13584390"/>
      <w:bookmarkStart w:id="2370" w:name="_Toc13584665"/>
      <w:bookmarkStart w:id="2371" w:name="_Toc13580513"/>
      <w:bookmarkStart w:id="2372" w:name="_Toc13583839"/>
      <w:bookmarkStart w:id="2373" w:name="_Toc13584114"/>
      <w:bookmarkStart w:id="2374" w:name="_Toc13584391"/>
      <w:bookmarkStart w:id="2375" w:name="_Toc13584666"/>
      <w:bookmarkStart w:id="2376" w:name="_Toc13580514"/>
      <w:bookmarkStart w:id="2377" w:name="_Toc13583840"/>
      <w:bookmarkStart w:id="2378" w:name="_Toc13584115"/>
      <w:bookmarkStart w:id="2379" w:name="_Toc13584392"/>
      <w:bookmarkStart w:id="2380" w:name="_Toc13584667"/>
      <w:bookmarkStart w:id="2381" w:name="_Toc13580515"/>
      <w:bookmarkStart w:id="2382" w:name="_Toc13583841"/>
      <w:bookmarkStart w:id="2383" w:name="_Toc13584116"/>
      <w:bookmarkStart w:id="2384" w:name="_Toc13584393"/>
      <w:bookmarkStart w:id="2385" w:name="_Toc13584668"/>
      <w:bookmarkStart w:id="2386" w:name="_Toc13580516"/>
      <w:bookmarkStart w:id="2387" w:name="_Toc13583842"/>
      <w:bookmarkStart w:id="2388" w:name="_Toc13584117"/>
      <w:bookmarkStart w:id="2389" w:name="_Toc13584394"/>
      <w:bookmarkStart w:id="2390" w:name="_Toc13584669"/>
      <w:bookmarkStart w:id="2391" w:name="_Toc13580517"/>
      <w:bookmarkStart w:id="2392" w:name="_Toc13583843"/>
      <w:bookmarkStart w:id="2393" w:name="_Toc13584118"/>
      <w:bookmarkStart w:id="2394" w:name="_Toc13584395"/>
      <w:bookmarkStart w:id="2395" w:name="_Toc13584670"/>
      <w:bookmarkStart w:id="2396" w:name="_Toc13580518"/>
      <w:bookmarkStart w:id="2397" w:name="_Toc13583844"/>
      <w:bookmarkStart w:id="2398" w:name="_Toc13584119"/>
      <w:bookmarkStart w:id="2399" w:name="_Toc13584396"/>
      <w:bookmarkStart w:id="2400" w:name="_Toc13584671"/>
      <w:bookmarkStart w:id="2401" w:name="_Toc13580519"/>
      <w:bookmarkStart w:id="2402" w:name="_Toc13583845"/>
      <w:bookmarkStart w:id="2403" w:name="_Toc13584120"/>
      <w:bookmarkStart w:id="2404" w:name="_Toc13584397"/>
      <w:bookmarkStart w:id="2405" w:name="_Toc13584672"/>
      <w:bookmarkStart w:id="2406" w:name="_Toc13580520"/>
      <w:bookmarkStart w:id="2407" w:name="_Toc13583846"/>
      <w:bookmarkStart w:id="2408" w:name="_Toc13584121"/>
      <w:bookmarkStart w:id="2409" w:name="_Toc13584398"/>
      <w:bookmarkStart w:id="2410" w:name="_Toc13584673"/>
      <w:bookmarkStart w:id="2411" w:name="_Toc13580521"/>
      <w:bookmarkStart w:id="2412" w:name="_Toc13583847"/>
      <w:bookmarkStart w:id="2413" w:name="_Toc13584122"/>
      <w:bookmarkStart w:id="2414" w:name="_Toc13584399"/>
      <w:bookmarkStart w:id="2415" w:name="_Toc13584674"/>
      <w:bookmarkStart w:id="2416" w:name="_Toc13580522"/>
      <w:bookmarkStart w:id="2417" w:name="_Toc13583848"/>
      <w:bookmarkStart w:id="2418" w:name="_Toc13584123"/>
      <w:bookmarkStart w:id="2419" w:name="_Toc13584400"/>
      <w:bookmarkStart w:id="2420" w:name="_Toc13584675"/>
      <w:bookmarkStart w:id="2421" w:name="_Toc13580523"/>
      <w:bookmarkStart w:id="2422" w:name="_Toc13583849"/>
      <w:bookmarkStart w:id="2423" w:name="_Toc13584124"/>
      <w:bookmarkStart w:id="2424" w:name="_Toc13584401"/>
      <w:bookmarkStart w:id="2425" w:name="_Toc13584676"/>
      <w:bookmarkStart w:id="2426" w:name="_Toc13580524"/>
      <w:bookmarkStart w:id="2427" w:name="_Toc13583850"/>
      <w:bookmarkStart w:id="2428" w:name="_Toc13584125"/>
      <w:bookmarkStart w:id="2429" w:name="_Toc13584402"/>
      <w:bookmarkStart w:id="2430" w:name="_Toc13584677"/>
      <w:bookmarkStart w:id="2431" w:name="_Toc13580525"/>
      <w:bookmarkStart w:id="2432" w:name="_Toc13583851"/>
      <w:bookmarkStart w:id="2433" w:name="_Toc13584126"/>
      <w:bookmarkStart w:id="2434" w:name="_Toc13584403"/>
      <w:bookmarkStart w:id="2435" w:name="_Toc13584678"/>
      <w:bookmarkStart w:id="2436" w:name="_Toc13580526"/>
      <w:bookmarkStart w:id="2437" w:name="_Toc13583852"/>
      <w:bookmarkStart w:id="2438" w:name="_Toc13584127"/>
      <w:bookmarkStart w:id="2439" w:name="_Toc13584404"/>
      <w:bookmarkStart w:id="2440" w:name="_Toc13584679"/>
      <w:bookmarkStart w:id="2441" w:name="_Toc13580527"/>
      <w:bookmarkStart w:id="2442" w:name="_Toc13583853"/>
      <w:bookmarkStart w:id="2443" w:name="_Toc13584128"/>
      <w:bookmarkStart w:id="2444" w:name="_Toc13584405"/>
      <w:bookmarkStart w:id="2445" w:name="_Toc13584680"/>
      <w:bookmarkStart w:id="2446" w:name="_Toc13580528"/>
      <w:bookmarkStart w:id="2447" w:name="_Toc13583854"/>
      <w:bookmarkStart w:id="2448" w:name="_Toc13584129"/>
      <w:bookmarkStart w:id="2449" w:name="_Toc13584406"/>
      <w:bookmarkStart w:id="2450" w:name="_Toc13584681"/>
      <w:bookmarkStart w:id="2451" w:name="_Toc13580529"/>
      <w:bookmarkStart w:id="2452" w:name="_Toc13583855"/>
      <w:bookmarkStart w:id="2453" w:name="_Toc13584130"/>
      <w:bookmarkStart w:id="2454" w:name="_Toc13584407"/>
      <w:bookmarkStart w:id="2455" w:name="_Toc13584682"/>
      <w:bookmarkStart w:id="2456" w:name="_Toc13580530"/>
      <w:bookmarkStart w:id="2457" w:name="_Toc13583856"/>
      <w:bookmarkStart w:id="2458" w:name="_Toc13584131"/>
      <w:bookmarkStart w:id="2459" w:name="_Toc13584408"/>
      <w:bookmarkStart w:id="2460" w:name="_Toc13584683"/>
      <w:bookmarkStart w:id="2461" w:name="_Toc13580531"/>
      <w:bookmarkStart w:id="2462" w:name="_Toc13583857"/>
      <w:bookmarkStart w:id="2463" w:name="_Toc13584132"/>
      <w:bookmarkStart w:id="2464" w:name="_Toc13584409"/>
      <w:bookmarkStart w:id="2465" w:name="_Toc13584684"/>
      <w:bookmarkStart w:id="2466" w:name="_Toc13580532"/>
      <w:bookmarkStart w:id="2467" w:name="_Toc13583858"/>
      <w:bookmarkStart w:id="2468" w:name="_Toc13584133"/>
      <w:bookmarkStart w:id="2469" w:name="_Toc13584410"/>
      <w:bookmarkStart w:id="2470" w:name="_Toc13584685"/>
      <w:bookmarkStart w:id="2471" w:name="_Toc13580533"/>
      <w:bookmarkStart w:id="2472" w:name="_Toc13583859"/>
      <w:bookmarkStart w:id="2473" w:name="_Toc13584134"/>
      <w:bookmarkStart w:id="2474" w:name="_Toc13584411"/>
      <w:bookmarkStart w:id="2475" w:name="_Toc13584686"/>
      <w:bookmarkStart w:id="2476" w:name="_Toc13580534"/>
      <w:bookmarkStart w:id="2477" w:name="_Toc13583860"/>
      <w:bookmarkStart w:id="2478" w:name="_Toc13584135"/>
      <w:bookmarkStart w:id="2479" w:name="_Toc13584412"/>
      <w:bookmarkStart w:id="2480" w:name="_Toc13584687"/>
      <w:bookmarkStart w:id="2481" w:name="_Toc13580535"/>
      <w:bookmarkStart w:id="2482" w:name="_Toc13583861"/>
      <w:bookmarkStart w:id="2483" w:name="_Toc13584136"/>
      <w:bookmarkStart w:id="2484" w:name="_Toc13584413"/>
      <w:bookmarkStart w:id="2485" w:name="_Toc13584688"/>
      <w:bookmarkStart w:id="2486" w:name="_Toc13580536"/>
      <w:bookmarkStart w:id="2487" w:name="_Toc13583862"/>
      <w:bookmarkStart w:id="2488" w:name="_Toc13584137"/>
      <w:bookmarkStart w:id="2489" w:name="_Toc13584414"/>
      <w:bookmarkStart w:id="2490" w:name="_Toc13584689"/>
      <w:bookmarkStart w:id="2491" w:name="_Toc13580537"/>
      <w:bookmarkStart w:id="2492" w:name="_Toc13583863"/>
      <w:bookmarkStart w:id="2493" w:name="_Toc13584138"/>
      <w:bookmarkStart w:id="2494" w:name="_Toc13584415"/>
      <w:bookmarkStart w:id="2495" w:name="_Toc13584690"/>
      <w:bookmarkStart w:id="2496" w:name="_Toc13580538"/>
      <w:bookmarkStart w:id="2497" w:name="_Toc13583864"/>
      <w:bookmarkStart w:id="2498" w:name="_Toc13584139"/>
      <w:bookmarkStart w:id="2499" w:name="_Toc13584416"/>
      <w:bookmarkStart w:id="2500" w:name="_Toc13584691"/>
      <w:bookmarkStart w:id="2501" w:name="_Toc13580539"/>
      <w:bookmarkStart w:id="2502" w:name="_Toc13583865"/>
      <w:bookmarkStart w:id="2503" w:name="_Toc13584140"/>
      <w:bookmarkStart w:id="2504" w:name="_Toc13584417"/>
      <w:bookmarkStart w:id="2505" w:name="_Toc13584692"/>
      <w:bookmarkStart w:id="2506" w:name="_Toc13580540"/>
      <w:bookmarkStart w:id="2507" w:name="_Toc13583866"/>
      <w:bookmarkStart w:id="2508" w:name="_Toc13584141"/>
      <w:bookmarkStart w:id="2509" w:name="_Toc13584418"/>
      <w:bookmarkStart w:id="2510" w:name="_Toc13584693"/>
      <w:bookmarkStart w:id="2511" w:name="_Toc13580541"/>
      <w:bookmarkStart w:id="2512" w:name="_Toc13583867"/>
      <w:bookmarkStart w:id="2513" w:name="_Toc13584142"/>
      <w:bookmarkStart w:id="2514" w:name="_Toc13584419"/>
      <w:bookmarkStart w:id="2515" w:name="_Toc13584694"/>
      <w:bookmarkStart w:id="2516" w:name="_Toc13580542"/>
      <w:bookmarkStart w:id="2517" w:name="_Toc13583868"/>
      <w:bookmarkStart w:id="2518" w:name="_Toc13584143"/>
      <w:bookmarkStart w:id="2519" w:name="_Toc13584420"/>
      <w:bookmarkStart w:id="2520" w:name="_Toc13584695"/>
      <w:bookmarkStart w:id="2521" w:name="_Toc13580543"/>
      <w:bookmarkStart w:id="2522" w:name="_Toc13583869"/>
      <w:bookmarkStart w:id="2523" w:name="_Toc13584144"/>
      <w:bookmarkStart w:id="2524" w:name="_Toc13584421"/>
      <w:bookmarkStart w:id="2525" w:name="_Toc13584696"/>
      <w:bookmarkStart w:id="2526" w:name="_Toc13580544"/>
      <w:bookmarkStart w:id="2527" w:name="_Toc13583870"/>
      <w:bookmarkStart w:id="2528" w:name="_Toc13584145"/>
      <w:bookmarkStart w:id="2529" w:name="_Toc13584422"/>
      <w:bookmarkStart w:id="2530" w:name="_Toc13584697"/>
      <w:bookmarkStart w:id="2531" w:name="_Toc13580545"/>
      <w:bookmarkStart w:id="2532" w:name="_Toc13583871"/>
      <w:bookmarkStart w:id="2533" w:name="_Toc13584146"/>
      <w:bookmarkStart w:id="2534" w:name="_Toc13584423"/>
      <w:bookmarkStart w:id="2535" w:name="_Toc13584698"/>
      <w:bookmarkStart w:id="2536" w:name="_Toc13580546"/>
      <w:bookmarkStart w:id="2537" w:name="_Toc13583872"/>
      <w:bookmarkStart w:id="2538" w:name="_Toc13584147"/>
      <w:bookmarkStart w:id="2539" w:name="_Toc13584424"/>
      <w:bookmarkStart w:id="2540" w:name="_Toc13584699"/>
      <w:bookmarkStart w:id="2541" w:name="_Toc13580547"/>
      <w:bookmarkStart w:id="2542" w:name="_Toc13583873"/>
      <w:bookmarkStart w:id="2543" w:name="_Toc13584148"/>
      <w:bookmarkStart w:id="2544" w:name="_Toc13584425"/>
      <w:bookmarkStart w:id="2545" w:name="_Toc13584700"/>
      <w:bookmarkStart w:id="2546" w:name="_Toc13580548"/>
      <w:bookmarkStart w:id="2547" w:name="_Toc13583874"/>
      <w:bookmarkStart w:id="2548" w:name="_Toc13584149"/>
      <w:bookmarkStart w:id="2549" w:name="_Toc13584426"/>
      <w:bookmarkStart w:id="2550" w:name="_Toc13584701"/>
      <w:bookmarkStart w:id="2551" w:name="_Toc13580549"/>
      <w:bookmarkStart w:id="2552" w:name="_Toc13583875"/>
      <w:bookmarkStart w:id="2553" w:name="_Toc13584150"/>
      <w:bookmarkStart w:id="2554" w:name="_Toc13584427"/>
      <w:bookmarkStart w:id="2555" w:name="_Toc13584702"/>
      <w:bookmarkStart w:id="2556" w:name="_Toc13580550"/>
      <w:bookmarkStart w:id="2557" w:name="_Toc13583876"/>
      <w:bookmarkStart w:id="2558" w:name="_Toc13584151"/>
      <w:bookmarkStart w:id="2559" w:name="_Toc13584428"/>
      <w:bookmarkStart w:id="2560" w:name="_Toc13584703"/>
      <w:bookmarkStart w:id="2561" w:name="_Toc13580551"/>
      <w:bookmarkStart w:id="2562" w:name="_Toc13583877"/>
      <w:bookmarkStart w:id="2563" w:name="_Toc13584152"/>
      <w:bookmarkStart w:id="2564" w:name="_Toc13584429"/>
      <w:bookmarkStart w:id="2565" w:name="_Toc13584704"/>
      <w:bookmarkStart w:id="2566" w:name="_Toc13580552"/>
      <w:bookmarkStart w:id="2567" w:name="_Toc13583878"/>
      <w:bookmarkStart w:id="2568" w:name="_Toc13584153"/>
      <w:bookmarkStart w:id="2569" w:name="_Toc13584430"/>
      <w:bookmarkStart w:id="2570" w:name="_Toc13584705"/>
      <w:bookmarkStart w:id="2571" w:name="_Toc13580553"/>
      <w:bookmarkStart w:id="2572" w:name="_Toc13583879"/>
      <w:bookmarkStart w:id="2573" w:name="_Toc13584154"/>
      <w:bookmarkStart w:id="2574" w:name="_Toc13584431"/>
      <w:bookmarkStart w:id="2575" w:name="_Toc13584706"/>
      <w:bookmarkStart w:id="2576" w:name="_Toc13580554"/>
      <w:bookmarkStart w:id="2577" w:name="_Toc13583880"/>
      <w:bookmarkStart w:id="2578" w:name="_Toc13584155"/>
      <w:bookmarkStart w:id="2579" w:name="_Toc13584432"/>
      <w:bookmarkStart w:id="2580" w:name="_Toc13584707"/>
      <w:bookmarkStart w:id="2581" w:name="_Toc13580555"/>
      <w:bookmarkStart w:id="2582" w:name="_Toc13583881"/>
      <w:bookmarkStart w:id="2583" w:name="_Toc13584156"/>
      <w:bookmarkStart w:id="2584" w:name="_Toc13584433"/>
      <w:bookmarkStart w:id="2585" w:name="_Toc13584708"/>
      <w:bookmarkStart w:id="2586" w:name="_Toc13580556"/>
      <w:bookmarkStart w:id="2587" w:name="_Toc13583882"/>
      <w:bookmarkStart w:id="2588" w:name="_Toc13584157"/>
      <w:bookmarkStart w:id="2589" w:name="_Toc13584434"/>
      <w:bookmarkStart w:id="2590" w:name="_Toc13584709"/>
      <w:bookmarkStart w:id="2591" w:name="_Toc13580557"/>
      <w:bookmarkStart w:id="2592" w:name="_Toc13583883"/>
      <w:bookmarkStart w:id="2593" w:name="_Toc13584158"/>
      <w:bookmarkStart w:id="2594" w:name="_Toc13584435"/>
      <w:bookmarkStart w:id="2595" w:name="_Toc13584710"/>
      <w:bookmarkStart w:id="2596" w:name="_Toc13580558"/>
      <w:bookmarkStart w:id="2597" w:name="_Toc13583884"/>
      <w:bookmarkStart w:id="2598" w:name="_Toc13584159"/>
      <w:bookmarkStart w:id="2599" w:name="_Toc13584436"/>
      <w:bookmarkStart w:id="2600" w:name="_Toc13584711"/>
      <w:bookmarkStart w:id="2601" w:name="_Toc13580559"/>
      <w:bookmarkStart w:id="2602" w:name="_Toc13583885"/>
      <w:bookmarkStart w:id="2603" w:name="_Toc13584160"/>
      <w:bookmarkStart w:id="2604" w:name="_Toc13584437"/>
      <w:bookmarkStart w:id="2605" w:name="_Toc13584712"/>
      <w:bookmarkStart w:id="2606" w:name="_Toc13580560"/>
      <w:bookmarkStart w:id="2607" w:name="_Toc13583886"/>
      <w:bookmarkStart w:id="2608" w:name="_Toc13584161"/>
      <w:bookmarkStart w:id="2609" w:name="_Toc13584438"/>
      <w:bookmarkStart w:id="2610" w:name="_Toc13584713"/>
      <w:bookmarkStart w:id="2611" w:name="_Toc13580561"/>
      <w:bookmarkStart w:id="2612" w:name="_Toc13583887"/>
      <w:bookmarkStart w:id="2613" w:name="_Toc13584162"/>
      <w:bookmarkStart w:id="2614" w:name="_Toc13584439"/>
      <w:bookmarkStart w:id="2615" w:name="_Toc13584714"/>
      <w:bookmarkStart w:id="2616" w:name="_Toc13580562"/>
      <w:bookmarkStart w:id="2617" w:name="_Toc13583888"/>
      <w:bookmarkStart w:id="2618" w:name="_Toc13584163"/>
      <w:bookmarkStart w:id="2619" w:name="_Toc13584440"/>
      <w:bookmarkStart w:id="2620" w:name="_Toc13584715"/>
      <w:bookmarkStart w:id="2621" w:name="_Toc13580563"/>
      <w:bookmarkStart w:id="2622" w:name="_Toc13583889"/>
      <w:bookmarkStart w:id="2623" w:name="_Toc13584164"/>
      <w:bookmarkStart w:id="2624" w:name="_Toc13584441"/>
      <w:bookmarkStart w:id="2625" w:name="_Toc13584716"/>
      <w:bookmarkStart w:id="2626" w:name="_Toc13580564"/>
      <w:bookmarkStart w:id="2627" w:name="_Toc13583890"/>
      <w:bookmarkStart w:id="2628" w:name="_Toc13584165"/>
      <w:bookmarkStart w:id="2629" w:name="_Toc13584442"/>
      <w:bookmarkStart w:id="2630" w:name="_Toc13584717"/>
      <w:bookmarkStart w:id="2631" w:name="_Toc13580565"/>
      <w:bookmarkStart w:id="2632" w:name="_Toc13583891"/>
      <w:bookmarkStart w:id="2633" w:name="_Toc13584166"/>
      <w:bookmarkStart w:id="2634" w:name="_Toc13584443"/>
      <w:bookmarkStart w:id="2635" w:name="_Toc13584718"/>
      <w:bookmarkStart w:id="2636" w:name="_Toc13580566"/>
      <w:bookmarkStart w:id="2637" w:name="_Toc13583892"/>
      <w:bookmarkStart w:id="2638" w:name="_Toc13584167"/>
      <w:bookmarkStart w:id="2639" w:name="_Toc13584444"/>
      <w:bookmarkStart w:id="2640" w:name="_Toc13584719"/>
      <w:bookmarkStart w:id="2641" w:name="_Toc13580567"/>
      <w:bookmarkStart w:id="2642" w:name="_Toc13583893"/>
      <w:bookmarkStart w:id="2643" w:name="_Toc13584168"/>
      <w:bookmarkStart w:id="2644" w:name="_Toc13584445"/>
      <w:bookmarkStart w:id="2645" w:name="_Toc13584720"/>
      <w:bookmarkStart w:id="2646" w:name="_Toc13580568"/>
      <w:bookmarkStart w:id="2647" w:name="_Toc13583894"/>
      <w:bookmarkStart w:id="2648" w:name="_Toc13584169"/>
      <w:bookmarkStart w:id="2649" w:name="_Toc13584446"/>
      <w:bookmarkStart w:id="2650" w:name="_Toc13584721"/>
      <w:bookmarkStart w:id="2651" w:name="_Toc13580569"/>
      <w:bookmarkStart w:id="2652" w:name="_Toc13583895"/>
      <w:bookmarkStart w:id="2653" w:name="_Toc13584170"/>
      <w:bookmarkStart w:id="2654" w:name="_Toc13584447"/>
      <w:bookmarkStart w:id="2655" w:name="_Toc13584722"/>
      <w:bookmarkStart w:id="2656" w:name="_Toc13580570"/>
      <w:bookmarkStart w:id="2657" w:name="_Toc13583896"/>
      <w:bookmarkStart w:id="2658" w:name="_Toc13584171"/>
      <w:bookmarkStart w:id="2659" w:name="_Toc13584448"/>
      <w:bookmarkStart w:id="2660" w:name="_Toc13584723"/>
      <w:bookmarkStart w:id="2661" w:name="_Toc13580571"/>
      <w:bookmarkStart w:id="2662" w:name="_Toc13583897"/>
      <w:bookmarkStart w:id="2663" w:name="_Toc13584172"/>
      <w:bookmarkStart w:id="2664" w:name="_Toc13584449"/>
      <w:bookmarkStart w:id="2665" w:name="_Toc13584724"/>
      <w:bookmarkStart w:id="2666" w:name="_Toc13580572"/>
      <w:bookmarkStart w:id="2667" w:name="_Toc13583898"/>
      <w:bookmarkStart w:id="2668" w:name="_Toc13584173"/>
      <w:bookmarkStart w:id="2669" w:name="_Toc13584450"/>
      <w:bookmarkStart w:id="2670" w:name="_Toc13584725"/>
      <w:bookmarkStart w:id="2671" w:name="_Toc13580573"/>
      <w:bookmarkStart w:id="2672" w:name="_Toc13583899"/>
      <w:bookmarkStart w:id="2673" w:name="_Toc13584174"/>
      <w:bookmarkStart w:id="2674" w:name="_Toc13584451"/>
      <w:bookmarkStart w:id="2675" w:name="_Toc13584726"/>
      <w:bookmarkStart w:id="2676" w:name="_Toc13580574"/>
      <w:bookmarkStart w:id="2677" w:name="_Toc13583900"/>
      <w:bookmarkStart w:id="2678" w:name="_Toc13584175"/>
      <w:bookmarkStart w:id="2679" w:name="_Toc13584452"/>
      <w:bookmarkStart w:id="2680" w:name="_Toc13584727"/>
      <w:bookmarkStart w:id="2681" w:name="_Toc13580575"/>
      <w:bookmarkStart w:id="2682" w:name="_Toc13583901"/>
      <w:bookmarkStart w:id="2683" w:name="_Toc13584176"/>
      <w:bookmarkStart w:id="2684" w:name="_Toc13584453"/>
      <w:bookmarkStart w:id="2685" w:name="_Toc13584728"/>
      <w:bookmarkStart w:id="2686" w:name="_Toc13580576"/>
      <w:bookmarkStart w:id="2687" w:name="_Toc13583902"/>
      <w:bookmarkStart w:id="2688" w:name="_Toc13584177"/>
      <w:bookmarkStart w:id="2689" w:name="_Toc13584454"/>
      <w:bookmarkStart w:id="2690" w:name="_Toc13584729"/>
      <w:bookmarkStart w:id="2691" w:name="_Toc13580577"/>
      <w:bookmarkStart w:id="2692" w:name="_Toc13583903"/>
      <w:bookmarkStart w:id="2693" w:name="_Toc13584178"/>
      <w:bookmarkStart w:id="2694" w:name="_Toc13584455"/>
      <w:bookmarkStart w:id="2695" w:name="_Toc13584730"/>
      <w:bookmarkStart w:id="2696" w:name="_Toc13580578"/>
      <w:bookmarkStart w:id="2697" w:name="_Toc13583904"/>
      <w:bookmarkStart w:id="2698" w:name="_Toc13584179"/>
      <w:bookmarkStart w:id="2699" w:name="_Toc13584456"/>
      <w:bookmarkStart w:id="2700" w:name="_Toc13584731"/>
      <w:bookmarkStart w:id="2701" w:name="_Toc13580579"/>
      <w:bookmarkStart w:id="2702" w:name="_Toc13583905"/>
      <w:bookmarkStart w:id="2703" w:name="_Toc13584180"/>
      <w:bookmarkStart w:id="2704" w:name="_Toc13584457"/>
      <w:bookmarkStart w:id="2705" w:name="_Toc13584732"/>
      <w:bookmarkStart w:id="2706" w:name="_Toc13580580"/>
      <w:bookmarkStart w:id="2707" w:name="_Toc13583906"/>
      <w:bookmarkStart w:id="2708" w:name="_Toc13584181"/>
      <w:bookmarkStart w:id="2709" w:name="_Toc13584458"/>
      <w:bookmarkStart w:id="2710" w:name="_Toc13584733"/>
      <w:bookmarkStart w:id="2711" w:name="_Toc13580581"/>
      <w:bookmarkStart w:id="2712" w:name="_Toc13583907"/>
      <w:bookmarkStart w:id="2713" w:name="_Toc13584182"/>
      <w:bookmarkStart w:id="2714" w:name="_Toc13584459"/>
      <w:bookmarkStart w:id="2715" w:name="_Toc13584734"/>
      <w:bookmarkStart w:id="2716" w:name="_Toc13580582"/>
      <w:bookmarkStart w:id="2717" w:name="_Toc13583908"/>
      <w:bookmarkStart w:id="2718" w:name="_Toc13584183"/>
      <w:bookmarkStart w:id="2719" w:name="_Toc13584460"/>
      <w:bookmarkStart w:id="2720" w:name="_Toc13584735"/>
      <w:bookmarkStart w:id="2721" w:name="_Toc13580583"/>
      <w:bookmarkStart w:id="2722" w:name="_Toc13583909"/>
      <w:bookmarkStart w:id="2723" w:name="_Toc13584184"/>
      <w:bookmarkStart w:id="2724" w:name="_Toc13584461"/>
      <w:bookmarkStart w:id="2725" w:name="_Toc13584736"/>
      <w:bookmarkStart w:id="2726" w:name="_Toc13580584"/>
      <w:bookmarkStart w:id="2727" w:name="_Toc13583910"/>
      <w:bookmarkStart w:id="2728" w:name="_Toc13584185"/>
      <w:bookmarkStart w:id="2729" w:name="_Toc13584462"/>
      <w:bookmarkStart w:id="2730" w:name="_Toc13584737"/>
      <w:bookmarkStart w:id="2731" w:name="_Toc13580585"/>
      <w:bookmarkStart w:id="2732" w:name="_Toc13583911"/>
      <w:bookmarkStart w:id="2733" w:name="_Toc13584186"/>
      <w:bookmarkStart w:id="2734" w:name="_Toc13584463"/>
      <w:bookmarkStart w:id="2735" w:name="_Toc13584738"/>
      <w:bookmarkStart w:id="2736" w:name="_Toc13580586"/>
      <w:bookmarkStart w:id="2737" w:name="_Toc13583912"/>
      <w:bookmarkStart w:id="2738" w:name="_Toc13584187"/>
      <w:bookmarkStart w:id="2739" w:name="_Toc13584464"/>
      <w:bookmarkStart w:id="2740" w:name="_Toc13584739"/>
      <w:bookmarkStart w:id="2741" w:name="_Toc13580587"/>
      <w:bookmarkStart w:id="2742" w:name="_Toc13583913"/>
      <w:bookmarkStart w:id="2743" w:name="_Toc13584188"/>
      <w:bookmarkStart w:id="2744" w:name="_Toc13584465"/>
      <w:bookmarkStart w:id="2745" w:name="_Toc13584740"/>
      <w:bookmarkStart w:id="2746" w:name="_Toc13580588"/>
      <w:bookmarkStart w:id="2747" w:name="_Toc13583914"/>
      <w:bookmarkStart w:id="2748" w:name="_Toc13584189"/>
      <w:bookmarkStart w:id="2749" w:name="_Toc13584466"/>
      <w:bookmarkStart w:id="2750" w:name="_Toc13584741"/>
      <w:bookmarkStart w:id="2751" w:name="_Toc13580589"/>
      <w:bookmarkStart w:id="2752" w:name="_Toc13583915"/>
      <w:bookmarkStart w:id="2753" w:name="_Toc13584190"/>
      <w:bookmarkStart w:id="2754" w:name="_Toc13584467"/>
      <w:bookmarkStart w:id="2755" w:name="_Toc13584742"/>
      <w:bookmarkStart w:id="2756" w:name="_Toc13580590"/>
      <w:bookmarkStart w:id="2757" w:name="_Toc13583916"/>
      <w:bookmarkStart w:id="2758" w:name="_Toc13584191"/>
      <w:bookmarkStart w:id="2759" w:name="_Toc13584468"/>
      <w:bookmarkStart w:id="2760" w:name="_Toc13584743"/>
      <w:bookmarkStart w:id="2761" w:name="_Toc13580591"/>
      <w:bookmarkStart w:id="2762" w:name="_Toc13583917"/>
      <w:bookmarkStart w:id="2763" w:name="_Toc13584192"/>
      <w:bookmarkStart w:id="2764" w:name="_Toc13584469"/>
      <w:bookmarkStart w:id="2765" w:name="_Toc13584744"/>
      <w:bookmarkStart w:id="2766" w:name="_Toc13580592"/>
      <w:bookmarkStart w:id="2767" w:name="_Toc13583918"/>
      <w:bookmarkStart w:id="2768" w:name="_Toc13584193"/>
      <w:bookmarkStart w:id="2769" w:name="_Toc13584470"/>
      <w:bookmarkStart w:id="2770" w:name="_Toc13584745"/>
      <w:bookmarkStart w:id="2771" w:name="_Toc13580593"/>
      <w:bookmarkStart w:id="2772" w:name="_Toc13583919"/>
      <w:bookmarkStart w:id="2773" w:name="_Toc13584194"/>
      <w:bookmarkStart w:id="2774" w:name="_Toc13584471"/>
      <w:bookmarkStart w:id="2775" w:name="_Toc13584746"/>
      <w:bookmarkStart w:id="2776" w:name="_Toc13580594"/>
      <w:bookmarkStart w:id="2777" w:name="_Toc13583920"/>
      <w:bookmarkStart w:id="2778" w:name="_Toc13584195"/>
      <w:bookmarkStart w:id="2779" w:name="_Toc13584472"/>
      <w:bookmarkStart w:id="2780" w:name="_Toc13584747"/>
      <w:bookmarkStart w:id="2781" w:name="_Toc13580595"/>
      <w:bookmarkStart w:id="2782" w:name="_Toc13583921"/>
      <w:bookmarkStart w:id="2783" w:name="_Toc13584196"/>
      <w:bookmarkStart w:id="2784" w:name="_Toc13584473"/>
      <w:bookmarkStart w:id="2785" w:name="_Toc13584748"/>
      <w:bookmarkStart w:id="2786" w:name="_Toc13580596"/>
      <w:bookmarkStart w:id="2787" w:name="_Toc13583922"/>
      <w:bookmarkStart w:id="2788" w:name="_Toc13584197"/>
      <w:bookmarkStart w:id="2789" w:name="_Toc13584474"/>
      <w:bookmarkStart w:id="2790" w:name="_Toc13584749"/>
      <w:bookmarkStart w:id="2791" w:name="_Toc13580597"/>
      <w:bookmarkStart w:id="2792" w:name="_Toc13583923"/>
      <w:bookmarkStart w:id="2793" w:name="_Toc13584198"/>
      <w:bookmarkStart w:id="2794" w:name="_Toc13584475"/>
      <w:bookmarkStart w:id="2795" w:name="_Toc13584750"/>
      <w:bookmarkStart w:id="2796" w:name="_Toc13580598"/>
      <w:bookmarkStart w:id="2797" w:name="_Toc13583924"/>
      <w:bookmarkStart w:id="2798" w:name="_Toc13584199"/>
      <w:bookmarkStart w:id="2799" w:name="_Toc13584476"/>
      <w:bookmarkStart w:id="2800" w:name="_Toc13584751"/>
      <w:bookmarkStart w:id="2801" w:name="_Toc13580599"/>
      <w:bookmarkStart w:id="2802" w:name="_Toc13583925"/>
      <w:bookmarkStart w:id="2803" w:name="_Toc13584200"/>
      <w:bookmarkStart w:id="2804" w:name="_Toc13584477"/>
      <w:bookmarkStart w:id="2805" w:name="_Toc13584752"/>
      <w:bookmarkStart w:id="2806" w:name="_Toc13580600"/>
      <w:bookmarkStart w:id="2807" w:name="_Toc13583926"/>
      <w:bookmarkStart w:id="2808" w:name="_Toc13584201"/>
      <w:bookmarkStart w:id="2809" w:name="_Toc13584478"/>
      <w:bookmarkStart w:id="2810" w:name="_Toc13584753"/>
      <w:bookmarkStart w:id="2811" w:name="_Toc13580601"/>
      <w:bookmarkStart w:id="2812" w:name="_Toc13583927"/>
      <w:bookmarkStart w:id="2813" w:name="_Toc13584202"/>
      <w:bookmarkStart w:id="2814" w:name="_Toc13584479"/>
      <w:bookmarkStart w:id="2815" w:name="_Toc13584754"/>
      <w:bookmarkStart w:id="2816" w:name="_Toc13580602"/>
      <w:bookmarkStart w:id="2817" w:name="_Toc13583928"/>
      <w:bookmarkStart w:id="2818" w:name="_Toc13584203"/>
      <w:bookmarkStart w:id="2819" w:name="_Toc13584480"/>
      <w:bookmarkStart w:id="2820" w:name="_Toc13584755"/>
      <w:bookmarkStart w:id="2821" w:name="_Toc13580603"/>
      <w:bookmarkStart w:id="2822" w:name="_Toc13583929"/>
      <w:bookmarkStart w:id="2823" w:name="_Toc13584204"/>
      <w:bookmarkStart w:id="2824" w:name="_Toc13584481"/>
      <w:bookmarkStart w:id="2825" w:name="_Toc13584756"/>
      <w:bookmarkStart w:id="2826" w:name="_Toc13580604"/>
      <w:bookmarkStart w:id="2827" w:name="_Toc13583930"/>
      <w:bookmarkStart w:id="2828" w:name="_Toc13584205"/>
      <w:bookmarkStart w:id="2829" w:name="_Toc13584482"/>
      <w:bookmarkStart w:id="2830" w:name="_Toc13584757"/>
      <w:bookmarkStart w:id="2831" w:name="_Toc13580605"/>
      <w:bookmarkStart w:id="2832" w:name="_Toc13583931"/>
      <w:bookmarkStart w:id="2833" w:name="_Toc13584206"/>
      <w:bookmarkStart w:id="2834" w:name="_Toc13584483"/>
      <w:bookmarkStart w:id="2835" w:name="_Toc13584758"/>
      <w:bookmarkStart w:id="2836" w:name="_Toc13580606"/>
      <w:bookmarkStart w:id="2837" w:name="_Toc13583932"/>
      <w:bookmarkStart w:id="2838" w:name="_Toc13584207"/>
      <w:bookmarkStart w:id="2839" w:name="_Toc13584484"/>
      <w:bookmarkStart w:id="2840" w:name="_Toc13584759"/>
      <w:bookmarkStart w:id="2841" w:name="_Toc13580607"/>
      <w:bookmarkStart w:id="2842" w:name="_Toc13583933"/>
      <w:bookmarkStart w:id="2843" w:name="_Toc13584208"/>
      <w:bookmarkStart w:id="2844" w:name="_Toc13584485"/>
      <w:bookmarkStart w:id="2845" w:name="_Toc13584760"/>
      <w:bookmarkStart w:id="2846" w:name="_Toc13580608"/>
      <w:bookmarkStart w:id="2847" w:name="_Toc13583934"/>
      <w:bookmarkStart w:id="2848" w:name="_Toc13584209"/>
      <w:bookmarkStart w:id="2849" w:name="_Toc13584486"/>
      <w:bookmarkStart w:id="2850" w:name="_Toc13584761"/>
      <w:bookmarkStart w:id="2851" w:name="_Toc13580609"/>
      <w:bookmarkStart w:id="2852" w:name="_Toc13583935"/>
      <w:bookmarkStart w:id="2853" w:name="_Toc13584210"/>
      <w:bookmarkStart w:id="2854" w:name="_Toc13584487"/>
      <w:bookmarkStart w:id="2855" w:name="_Toc13584762"/>
      <w:bookmarkStart w:id="2856" w:name="_Toc13580610"/>
      <w:bookmarkStart w:id="2857" w:name="_Toc13583936"/>
      <w:bookmarkStart w:id="2858" w:name="_Toc13584211"/>
      <w:bookmarkStart w:id="2859" w:name="_Toc13584488"/>
      <w:bookmarkStart w:id="2860" w:name="_Toc13584763"/>
      <w:bookmarkStart w:id="2861" w:name="_Toc13580611"/>
      <w:bookmarkStart w:id="2862" w:name="_Toc13583937"/>
      <w:bookmarkStart w:id="2863" w:name="_Toc13584212"/>
      <w:bookmarkStart w:id="2864" w:name="_Toc13584489"/>
      <w:bookmarkStart w:id="2865" w:name="_Toc13584764"/>
      <w:bookmarkStart w:id="2866" w:name="_Toc13580612"/>
      <w:bookmarkStart w:id="2867" w:name="_Toc13583938"/>
      <w:bookmarkStart w:id="2868" w:name="_Toc13584213"/>
      <w:bookmarkStart w:id="2869" w:name="_Toc13584490"/>
      <w:bookmarkStart w:id="2870" w:name="_Toc13584765"/>
      <w:bookmarkStart w:id="2871" w:name="_Toc13580613"/>
      <w:bookmarkStart w:id="2872" w:name="_Toc13583939"/>
      <w:bookmarkStart w:id="2873" w:name="_Toc13584214"/>
      <w:bookmarkStart w:id="2874" w:name="_Toc13584491"/>
      <w:bookmarkStart w:id="2875" w:name="_Toc13584766"/>
      <w:bookmarkStart w:id="2876" w:name="_Toc13580614"/>
      <w:bookmarkStart w:id="2877" w:name="_Toc13583940"/>
      <w:bookmarkStart w:id="2878" w:name="_Toc13584215"/>
      <w:bookmarkStart w:id="2879" w:name="_Toc13584492"/>
      <w:bookmarkStart w:id="2880" w:name="_Toc13584767"/>
      <w:bookmarkStart w:id="2881" w:name="_Toc13580615"/>
      <w:bookmarkStart w:id="2882" w:name="_Toc13583941"/>
      <w:bookmarkStart w:id="2883" w:name="_Toc13584216"/>
      <w:bookmarkStart w:id="2884" w:name="_Toc13584493"/>
      <w:bookmarkStart w:id="2885" w:name="_Toc13584768"/>
      <w:bookmarkStart w:id="2886" w:name="_Toc13580616"/>
      <w:bookmarkStart w:id="2887" w:name="_Toc13583942"/>
      <w:bookmarkStart w:id="2888" w:name="_Toc13584217"/>
      <w:bookmarkStart w:id="2889" w:name="_Toc13584494"/>
      <w:bookmarkStart w:id="2890" w:name="_Toc13584769"/>
      <w:bookmarkStart w:id="2891" w:name="_Toc13580617"/>
      <w:bookmarkStart w:id="2892" w:name="_Toc13583943"/>
      <w:bookmarkStart w:id="2893" w:name="_Toc13584218"/>
      <w:bookmarkStart w:id="2894" w:name="_Toc13584495"/>
      <w:bookmarkStart w:id="2895" w:name="_Toc13584770"/>
      <w:bookmarkStart w:id="2896" w:name="_Toc13580618"/>
      <w:bookmarkStart w:id="2897" w:name="_Toc13583944"/>
      <w:bookmarkStart w:id="2898" w:name="_Toc13584219"/>
      <w:bookmarkStart w:id="2899" w:name="_Toc13584496"/>
      <w:bookmarkStart w:id="2900" w:name="_Toc13584771"/>
      <w:bookmarkStart w:id="2901" w:name="_Toc13580619"/>
      <w:bookmarkStart w:id="2902" w:name="_Toc13583945"/>
      <w:bookmarkStart w:id="2903" w:name="_Toc13584220"/>
      <w:bookmarkStart w:id="2904" w:name="_Toc13584497"/>
      <w:bookmarkStart w:id="2905" w:name="_Toc13584772"/>
      <w:bookmarkStart w:id="2906" w:name="_Toc13580620"/>
      <w:bookmarkStart w:id="2907" w:name="_Toc13583946"/>
      <w:bookmarkStart w:id="2908" w:name="_Toc13584221"/>
      <w:bookmarkStart w:id="2909" w:name="_Toc13584498"/>
      <w:bookmarkStart w:id="2910" w:name="_Toc13584773"/>
      <w:bookmarkStart w:id="2911" w:name="_Toc13580621"/>
      <w:bookmarkStart w:id="2912" w:name="_Toc13583947"/>
      <w:bookmarkStart w:id="2913" w:name="_Toc13584222"/>
      <w:bookmarkStart w:id="2914" w:name="_Toc13584499"/>
      <w:bookmarkStart w:id="2915" w:name="_Toc13584774"/>
      <w:bookmarkStart w:id="2916" w:name="_Toc13580622"/>
      <w:bookmarkStart w:id="2917" w:name="_Toc13583948"/>
      <w:bookmarkStart w:id="2918" w:name="_Toc13584223"/>
      <w:bookmarkStart w:id="2919" w:name="_Toc13584500"/>
      <w:bookmarkStart w:id="2920" w:name="_Toc13584775"/>
      <w:bookmarkStart w:id="2921" w:name="_Toc13580623"/>
      <w:bookmarkStart w:id="2922" w:name="_Toc13583949"/>
      <w:bookmarkStart w:id="2923" w:name="_Toc13584224"/>
      <w:bookmarkStart w:id="2924" w:name="_Toc13584501"/>
      <w:bookmarkStart w:id="2925" w:name="_Toc13584776"/>
      <w:bookmarkStart w:id="2926" w:name="_Toc13580624"/>
      <w:bookmarkStart w:id="2927" w:name="_Toc13583950"/>
      <w:bookmarkStart w:id="2928" w:name="_Toc13584225"/>
      <w:bookmarkStart w:id="2929" w:name="_Toc13584502"/>
      <w:bookmarkStart w:id="2930" w:name="_Toc13584777"/>
      <w:bookmarkStart w:id="2931" w:name="_Toc13580625"/>
      <w:bookmarkStart w:id="2932" w:name="_Toc13583951"/>
      <w:bookmarkStart w:id="2933" w:name="_Toc13584226"/>
      <w:bookmarkStart w:id="2934" w:name="_Toc13584503"/>
      <w:bookmarkStart w:id="2935" w:name="_Toc13584778"/>
      <w:bookmarkStart w:id="2936" w:name="_Toc13580626"/>
      <w:bookmarkStart w:id="2937" w:name="_Toc13583952"/>
      <w:bookmarkStart w:id="2938" w:name="_Toc13584227"/>
      <w:bookmarkStart w:id="2939" w:name="_Toc13584504"/>
      <w:bookmarkStart w:id="2940" w:name="_Toc13584779"/>
      <w:bookmarkStart w:id="2941" w:name="_Toc109815968"/>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r>
        <w:lastRenderedPageBreak/>
        <w:t xml:space="preserve">Storage </w:t>
      </w:r>
      <w:r w:rsidR="00157126">
        <w:t>M</w:t>
      </w:r>
      <w:r>
        <w:t xml:space="preserve">edia </w:t>
      </w:r>
      <w:r w:rsidR="00157126">
        <w:t>C</w:t>
      </w:r>
      <w:r>
        <w:t xml:space="preserve">onfiguration and </w:t>
      </w:r>
      <w:r w:rsidR="00157126">
        <w:t>A</w:t>
      </w:r>
      <w:r>
        <w:t>ccess</w:t>
      </w:r>
      <w:bookmarkEnd w:id="2941"/>
    </w:p>
    <w:p w14:paraId="6F6B9760" w14:textId="16406271" w:rsidR="00D241EC" w:rsidRDefault="00D241EC" w:rsidP="00A26D82">
      <w:pPr>
        <w:pPrChange w:id="2942" w:author="Gordon McNab (BRT-UK)" w:date="2022-07-25T15:36:00Z">
          <w:pPr>
            <w:jc w:val="both"/>
          </w:pPr>
        </w:pPrChange>
      </w:pPr>
      <w:r>
        <w:rPr>
          <w:lang w:val="en-GB" w:eastAsia="en-GB"/>
        </w:rPr>
        <w:t xml:space="preserve">In this example, the storage media is not enabled to simplify the procedure. </w:t>
      </w:r>
      <w:ins w:id="2943" w:author="Gordon McNab (BRT-UK)" w:date="2022-07-25T16:02:00Z">
        <w:r w:rsidR="00A26D82">
          <w:rPr>
            <w:lang w:val="en-GB" w:eastAsia="en-GB"/>
          </w:rPr>
          <w:t xml:space="preserve">Implementing storage media would negate the need to program assets into the EVE4 </w:t>
        </w:r>
      </w:ins>
      <w:ins w:id="2944" w:author="Gordon McNab (BRT-UK)" w:date="2022-07-25T16:03:00Z">
        <w:r w:rsidR="00A26D82">
          <w:rPr>
            <w:lang w:val="en-GB" w:eastAsia="en-GB"/>
          </w:rPr>
          <w:t>flash in sect</w:t>
        </w:r>
      </w:ins>
      <w:ins w:id="2945" w:author="Gordon McNab (BRT-UK)" w:date="2022-07-25T16:04:00Z">
        <w:r w:rsidR="00A26D82">
          <w:rPr>
            <w:lang w:val="en-GB" w:eastAsia="en-GB"/>
          </w:rPr>
          <w:t>ions</w:t>
        </w:r>
      </w:ins>
      <w:ins w:id="2946" w:author="Gordon McNab (BRT-UK)" w:date="2022-07-25T16:03:00Z">
        <w:r w:rsidR="00A26D82">
          <w:rPr>
            <w:lang w:val="en-GB" w:eastAsia="en-GB"/>
          </w:rPr>
          <w:t xml:space="preserve"> </w:t>
        </w:r>
        <w:r w:rsidR="00A26D82">
          <w:rPr>
            <w:lang w:val="en-GB" w:eastAsia="en-GB"/>
          </w:rPr>
          <w:fldChar w:fldCharType="begin"/>
        </w:r>
        <w:r w:rsidR="00A26D82">
          <w:rPr>
            <w:lang w:val="en-GB" w:eastAsia="en-GB"/>
          </w:rPr>
          <w:instrText xml:space="preserve"> REF _Ref109657443 \r \h </w:instrText>
        </w:r>
        <w:r w:rsidR="00A26D82">
          <w:rPr>
            <w:lang w:val="en-GB" w:eastAsia="en-GB"/>
          </w:rPr>
        </w:r>
      </w:ins>
      <w:r w:rsidR="00A26D82">
        <w:rPr>
          <w:lang w:val="en-GB" w:eastAsia="en-GB"/>
        </w:rPr>
        <w:fldChar w:fldCharType="separate"/>
      </w:r>
      <w:ins w:id="2947" w:author="Gordon McNab (BRT-UK)" w:date="2022-07-25T16:03:00Z">
        <w:r w:rsidR="00A26D82">
          <w:rPr>
            <w:lang w:val="en-GB" w:eastAsia="en-GB"/>
          </w:rPr>
          <w:t>4.3.4.1</w:t>
        </w:r>
        <w:r w:rsidR="00A26D82">
          <w:rPr>
            <w:lang w:val="en-GB" w:eastAsia="en-GB"/>
          </w:rPr>
          <w:fldChar w:fldCharType="end"/>
        </w:r>
        <w:r w:rsidR="00A26D82">
          <w:rPr>
            <w:lang w:val="en-GB" w:eastAsia="en-GB"/>
          </w:rPr>
          <w:t xml:space="preserve"> and </w:t>
        </w:r>
        <w:r w:rsidR="00A26D82">
          <w:rPr>
            <w:lang w:val="en-GB" w:eastAsia="en-GB"/>
          </w:rPr>
          <w:fldChar w:fldCharType="begin"/>
        </w:r>
        <w:r w:rsidR="00A26D82">
          <w:rPr>
            <w:lang w:val="en-GB" w:eastAsia="en-GB"/>
          </w:rPr>
          <w:instrText xml:space="preserve"> REF _Ref109657445 \r \h </w:instrText>
        </w:r>
        <w:r w:rsidR="00A26D82">
          <w:rPr>
            <w:lang w:val="en-GB" w:eastAsia="en-GB"/>
          </w:rPr>
        </w:r>
      </w:ins>
      <w:r w:rsidR="00A26D82">
        <w:rPr>
          <w:lang w:val="en-GB" w:eastAsia="en-GB"/>
        </w:rPr>
        <w:fldChar w:fldCharType="separate"/>
      </w:r>
      <w:ins w:id="2948" w:author="Gordon McNab (BRT-UK)" w:date="2022-07-25T16:03:00Z">
        <w:r w:rsidR="00A26D82">
          <w:rPr>
            <w:lang w:val="en-GB" w:eastAsia="en-GB"/>
          </w:rPr>
          <w:t>4.3.4.2</w:t>
        </w:r>
        <w:r w:rsidR="00A26D82">
          <w:rPr>
            <w:lang w:val="en-GB" w:eastAsia="en-GB"/>
          </w:rPr>
          <w:fldChar w:fldCharType="end"/>
        </w:r>
      </w:ins>
      <w:ins w:id="2949" w:author="Gordon McNab (BRT-UK)" w:date="2022-07-25T16:04:00Z">
        <w:r w:rsidR="00A26D82">
          <w:rPr>
            <w:lang w:val="en-GB" w:eastAsia="en-GB"/>
          </w:rPr>
          <w:t>. The assets could be programmed onto an SD</w:t>
        </w:r>
      </w:ins>
      <w:ins w:id="2950" w:author="Gordon McNab (BRT-UK)" w:date="2022-07-25T16:11:00Z">
        <w:r w:rsidR="00A26D82">
          <w:rPr>
            <w:lang w:val="en-GB" w:eastAsia="en-GB"/>
          </w:rPr>
          <w:t xml:space="preserve"> </w:t>
        </w:r>
      </w:ins>
      <w:ins w:id="2951" w:author="Gordon McNab (BRT-UK)" w:date="2022-07-25T16:04:00Z">
        <w:r w:rsidR="00A26D82">
          <w:rPr>
            <w:lang w:val="en-GB" w:eastAsia="en-GB"/>
          </w:rPr>
          <w:t>card prior to running the ported application.</w:t>
        </w:r>
      </w:ins>
    </w:p>
    <w:p w14:paraId="6D8BFE0F" w14:textId="516D1F2B" w:rsidR="00FB4525" w:rsidRDefault="00D241EC" w:rsidP="00A26D82">
      <w:pPr>
        <w:pPrChange w:id="2952" w:author="Gordon McNab (BRT-UK)" w:date="2022-07-25T15:36:00Z">
          <w:pPr>
            <w:jc w:val="both"/>
          </w:pPr>
        </w:pPrChange>
      </w:pPr>
      <w:r>
        <w:t xml:space="preserve">To access bitmap assets, users need </w:t>
      </w:r>
      <w:r w:rsidR="00F727FB">
        <w:t xml:space="preserve">to </w:t>
      </w:r>
      <w:del w:id="2953" w:author="Gordon McNab (BRT-UK)" w:date="2022-07-25T16:04:00Z">
        <w:r w:rsidDel="00A26D82">
          <w:delText>re-</w:delText>
        </w:r>
      </w:del>
      <w:r>
        <w:t>implement the function</w:t>
      </w:r>
      <w:r w:rsidR="00FB4525">
        <w:t xml:space="preserve">s </w:t>
      </w:r>
      <w:del w:id="2954" w:author="Gordon McNab (BRT-UK)" w:date="2022-07-25T16:05:00Z">
        <w:r w:rsidR="00FB4525" w:rsidDel="00A26D82">
          <w:delText xml:space="preserve">below </w:delText>
        </w:r>
      </w:del>
      <w:ins w:id="2955" w:author="Gordon McNab (BRT-UK)" w:date="2022-07-25T16:05:00Z">
        <w:r w:rsidR="00A26D82">
          <w:t xml:space="preserve">in </w:t>
        </w:r>
        <w:r w:rsidR="00A26D82">
          <w:fldChar w:fldCharType="begin"/>
        </w:r>
        <w:r w:rsidR="00A26D82">
          <w:instrText xml:space="preserve"> REF _Ref109657572 \h </w:instrText>
        </w:r>
      </w:ins>
      <w:r w:rsidR="00A26D82">
        <w:fldChar w:fldCharType="separate"/>
      </w:r>
      <w:ins w:id="2956" w:author="Gordon McNab (BRT-UK)" w:date="2022-07-25T16:05:00Z">
        <w:r w:rsidR="00A26D82">
          <w:t xml:space="preserve">Figure </w:t>
        </w:r>
        <w:r w:rsidR="00A26D82">
          <w:rPr>
            <w:noProof/>
          </w:rPr>
          <w:t>43</w:t>
        </w:r>
        <w:r w:rsidR="00A26D82">
          <w:fldChar w:fldCharType="end"/>
        </w:r>
        <w:r w:rsidR="00A26D82">
          <w:t xml:space="preserve"> </w:t>
        </w:r>
      </w:ins>
      <w:r w:rsidR="00FB4525">
        <w:t xml:space="preserve">in </w:t>
      </w:r>
      <w:ins w:id="2957" w:author="Gordon McNab (BRT-UK)" w:date="2022-07-25T16:06:00Z">
        <w:r w:rsidR="00A26D82">
          <w:t xml:space="preserve">the EVE Framework </w:t>
        </w:r>
      </w:ins>
      <w:r w:rsidR="00FB4525">
        <w:t>file “</w:t>
      </w:r>
      <w:del w:id="2958" w:author="Gordon McNab (BRT-UK)" w:date="2022-07-25T15:36:00Z">
        <w:r w:rsidR="00094334" w:rsidRPr="00A26D82" w:rsidDel="00A26D82">
          <w:rPr>
            <w:rStyle w:val="codestyleChar"/>
            <w:rPrChange w:id="2959" w:author="Gordon McNab (BRT-UK)" w:date="2022-07-25T16:35:00Z">
              <w:rPr/>
            </w:rPrChange>
          </w:rPr>
          <w:delText xml:space="preserve"> </w:delText>
        </w:r>
      </w:del>
      <w:r w:rsidR="007B39C2" w:rsidRPr="00A26D82">
        <w:rPr>
          <w:rStyle w:val="codestyleChar"/>
          <w:rPrChange w:id="2960" w:author="Gordon McNab (BRT-UK)" w:date="2022-07-25T16:35:00Z">
            <w:rPr/>
          </w:rPrChange>
        </w:rPr>
        <w:t>FT_Eve_Hal\EVE_LoadFile_FATFS.c</w:t>
      </w:r>
      <w:r w:rsidR="00FB4525">
        <w:t>”</w:t>
      </w:r>
      <w:r w:rsidR="001709F0">
        <w:t xml:space="preserve"> for </w:t>
      </w:r>
      <w:ins w:id="2961" w:author="Gordon McNab (BRT-UK)" w:date="2022-07-25T16:06:00Z">
        <w:r w:rsidR="00A26D82">
          <w:t xml:space="preserve">the </w:t>
        </w:r>
      </w:ins>
      <w:r w:rsidR="001709F0">
        <w:t>STM32 platform</w:t>
      </w:r>
      <w:ins w:id="2962" w:author="Gordon McNab (BRT-UK)" w:date="2022-07-25T16:06:00Z">
        <w:r w:rsidR="00A26D82">
          <w:t>.</w:t>
        </w:r>
      </w:ins>
      <w:del w:id="2963" w:author="Gordon McNab (BRT-UK)" w:date="2022-07-25T16:06:00Z">
        <w:r w:rsidR="00FB4525" w:rsidDel="00A26D82">
          <w:delText xml:space="preserve">: </w:delText>
        </w:r>
      </w:del>
    </w:p>
    <w:p w14:paraId="6F20D69F" w14:textId="18B47FAF" w:rsidR="00A26D82" w:rsidRDefault="00A26D82" w:rsidP="00A26D82">
      <w:pPr>
        <w:pBdr>
          <w:top w:val="single" w:sz="4" w:space="1" w:color="auto"/>
          <w:left w:val="single" w:sz="4" w:space="4" w:color="auto"/>
          <w:right w:val="single" w:sz="4" w:space="4" w:color="auto"/>
        </w:pBdr>
        <w:rPr>
          <w:ins w:id="2964" w:author="Gordon McNab (BRT-UK)" w:date="2022-07-25T16:10:00Z"/>
        </w:rPr>
      </w:pPr>
      <w:proofErr w:type="spellStart"/>
      <w:ins w:id="2965" w:author="Gordon McNab (BRT-UK)" w:date="2022-07-25T16:10:00Z">
        <w:r w:rsidRPr="007B39C2">
          <w:t>FT_Eve_Hal</w:t>
        </w:r>
        <w:proofErr w:type="spellEnd"/>
        <w:r w:rsidRPr="007B39C2">
          <w:t>\</w:t>
        </w:r>
        <w:proofErr w:type="spellStart"/>
        <w:r w:rsidRPr="007B39C2">
          <w:t>EVE_LoadFile_FATFS.c</w:t>
        </w:r>
        <w:proofErr w:type="spellEnd"/>
      </w:ins>
    </w:p>
    <w:p w14:paraId="0EDC9310" w14:textId="54039F84" w:rsidR="00FB4525" w:rsidRPr="00DB42E6" w:rsidRDefault="00FB4525" w:rsidP="00DE6408">
      <w:pPr>
        <w:pStyle w:val="codestyle"/>
      </w:pPr>
      <w:del w:id="2966" w:author="Gordon McNab (BRT-UK)" w:date="2022-07-25T16:10:00Z">
        <w:r w:rsidRPr="00DB42E6" w:rsidDel="00A26D82">
          <w:delText xml:space="preserve">   </w:delText>
        </w:r>
      </w:del>
      <w:r w:rsidR="007B39C2" w:rsidRPr="00381132">
        <w:t>bool EVE_Util_loadImageFile(EVE_HalContext *phost, uint32_t address, const char *filename, uint32_t *format)</w:t>
      </w:r>
      <w:r w:rsidR="007B39C2" w:rsidRPr="00DB42E6" w:rsidDel="007B39C2">
        <w:t xml:space="preserve"> </w:t>
      </w:r>
    </w:p>
    <w:p w14:paraId="24C7041B" w14:textId="77777777" w:rsidR="00FB4525" w:rsidRPr="00DB42E6" w:rsidRDefault="00FB4525" w:rsidP="00DE6408">
      <w:pPr>
        <w:pStyle w:val="codestyle"/>
      </w:pPr>
    </w:p>
    <w:p w14:paraId="01F556BB" w14:textId="6F5CE9A8" w:rsidR="00FB4525" w:rsidRPr="00DB42E6" w:rsidRDefault="00FB4525" w:rsidP="00DE6408">
      <w:pPr>
        <w:pStyle w:val="codestyle"/>
      </w:pPr>
      <w:del w:id="2967" w:author="Gordon McNab (BRT-UK)" w:date="2022-07-25T16:10:00Z">
        <w:r w:rsidDel="00A26D82">
          <w:delText xml:space="preserve">   </w:delText>
        </w:r>
      </w:del>
      <w:r w:rsidR="007B39C2" w:rsidRPr="00381132">
        <w:t>bool EVE_Util_loadInflateFile(EVE_HalContext *phost, uint32_t address, const char *filename)</w:t>
      </w:r>
      <w:r w:rsidR="007B39C2" w:rsidRPr="00DB42E6" w:rsidDel="007B39C2">
        <w:t xml:space="preserve"> </w:t>
      </w:r>
    </w:p>
    <w:p w14:paraId="2639B04E" w14:textId="064D01EC" w:rsidR="00FB4525" w:rsidRPr="00381132" w:rsidDel="00A26D82" w:rsidRDefault="00FB4525" w:rsidP="00DE6408">
      <w:pPr>
        <w:pStyle w:val="codestyle"/>
        <w:rPr>
          <w:del w:id="2968" w:author="Gordon McNab (BRT-UK)" w:date="2022-07-25T16:10:00Z"/>
        </w:rPr>
        <w:pPrChange w:id="2969" w:author="Gordon McNab (BRT-UK)" w:date="2022-07-27T14:09:00Z">
          <w:pPr>
            <w:pStyle w:val="codestyle"/>
          </w:pPr>
        </w:pPrChange>
      </w:pPr>
    </w:p>
    <w:p w14:paraId="579DCC9E" w14:textId="77777777" w:rsidR="00A26D82" w:rsidRDefault="00A26D82" w:rsidP="00DE6408">
      <w:pPr>
        <w:pStyle w:val="codestyle"/>
        <w:rPr>
          <w:ins w:id="2970" w:author="Gordon McNab (BRT-UK)" w:date="2022-07-25T16:10:00Z"/>
        </w:rPr>
      </w:pPr>
    </w:p>
    <w:p w14:paraId="0965F222" w14:textId="30A704F4" w:rsidR="00FB4525" w:rsidRPr="00381132" w:rsidRDefault="00FB4525" w:rsidP="00DE6408">
      <w:pPr>
        <w:pStyle w:val="codestyle"/>
      </w:pPr>
      <w:del w:id="2971" w:author="Gordon McNab (BRT-UK)" w:date="2022-07-25T16:10:00Z">
        <w:r w:rsidRPr="00381132" w:rsidDel="00A26D82">
          <w:delText xml:space="preserve">   </w:delText>
        </w:r>
      </w:del>
      <w:r w:rsidR="007B39C2" w:rsidRPr="00381132">
        <w:t>bool EVE_Util_loadRawFile(EVE_HalContext *phost, uint32_t address, const char *filename)</w:t>
      </w:r>
      <w:del w:id="2972" w:author="Gordon McNab (BRT-UK)" w:date="2022-07-25T16:10:00Z">
        <w:r w:rsidR="007B39C2" w:rsidDel="00A26D82">
          <w:delText xml:space="preserve"> </w:delText>
        </w:r>
      </w:del>
    </w:p>
    <w:p w14:paraId="002DF39D" w14:textId="77777777" w:rsidR="00FB4525" w:rsidRPr="00DB42E6" w:rsidRDefault="00FB4525" w:rsidP="00DE6408">
      <w:pPr>
        <w:pStyle w:val="codestyle"/>
      </w:pPr>
    </w:p>
    <w:p w14:paraId="7DE77212" w14:textId="7B46BB08" w:rsidR="00FB4525" w:rsidRDefault="00FB4525" w:rsidP="00DE6408">
      <w:pPr>
        <w:pStyle w:val="codestyle"/>
      </w:pPr>
      <w:del w:id="2973" w:author="Gordon McNab (BRT-UK)" w:date="2022-07-25T16:10:00Z">
        <w:r w:rsidDel="00A26D82">
          <w:delText xml:space="preserve">   </w:delText>
        </w:r>
      </w:del>
      <w:r w:rsidR="007B39C2" w:rsidRPr="00381132">
        <w:t>bool EVE_Util_loadSdCard(EVE_HalContext *phost)</w:t>
      </w:r>
      <w:del w:id="2974" w:author="Gordon McNab (BRT-UK)" w:date="2022-07-25T16:10:00Z">
        <w:r w:rsidR="007B39C2" w:rsidRPr="00DB42E6" w:rsidDel="00A26D82">
          <w:delText xml:space="preserve"> </w:delText>
        </w:r>
      </w:del>
    </w:p>
    <w:p w14:paraId="094B3811" w14:textId="4435DA0C" w:rsidR="00FB4525" w:rsidRDefault="00FB4525" w:rsidP="00DE6408">
      <w:pPr>
        <w:pStyle w:val="codestyle"/>
        <w:rPr>
          <w:ins w:id="2975" w:author="Gordon McNab (BRT-UK)" w:date="2022-07-25T16:04:00Z"/>
        </w:rPr>
      </w:pPr>
    </w:p>
    <w:p w14:paraId="20EDA7FE" w14:textId="29B67B70" w:rsidR="00A26D82" w:rsidRDefault="00A26D82" w:rsidP="00A26D82">
      <w:pPr>
        <w:pStyle w:val="Caption"/>
        <w:jc w:val="center"/>
        <w:rPr>
          <w:ins w:id="2976" w:author="Gordon McNab (BRT-UK)" w:date="2022-07-25T16:05:00Z"/>
        </w:rPr>
      </w:pPr>
      <w:bookmarkStart w:id="2977" w:name="_Ref109657572"/>
      <w:ins w:id="2978" w:author="Gordon McNab (BRT-UK)" w:date="2022-07-25T16:05:00Z">
        <w:r>
          <w:t xml:space="preserve">Figure </w:t>
        </w:r>
        <w:r>
          <w:fldChar w:fldCharType="begin"/>
        </w:r>
        <w:r>
          <w:instrText xml:space="preserve"> SEQ Figure \* ARABIC </w:instrText>
        </w:r>
        <w:r>
          <w:fldChar w:fldCharType="separate"/>
        </w:r>
        <w:r>
          <w:rPr>
            <w:noProof/>
          </w:rPr>
          <w:t>43</w:t>
        </w:r>
        <w:r>
          <w:rPr>
            <w:noProof/>
          </w:rPr>
          <w:fldChar w:fldCharType="end"/>
        </w:r>
        <w:bookmarkEnd w:id="2977"/>
        <w:r>
          <w:t xml:space="preserve"> </w:t>
        </w:r>
        <w:r>
          <w:t>Storage Media Functions</w:t>
        </w:r>
        <w:r>
          <w:br w:type="page"/>
        </w:r>
      </w:ins>
    </w:p>
    <w:p w14:paraId="03516F93" w14:textId="3F09044C" w:rsidR="00A26D82" w:rsidDel="00A26D82" w:rsidRDefault="00A26D82" w:rsidP="00A26D82">
      <w:pPr>
        <w:rPr>
          <w:del w:id="2979" w:author="Gordon McNab (BRT-UK)" w:date="2022-07-25T16:07:00Z"/>
        </w:rPr>
        <w:pPrChange w:id="2980" w:author="Gordon McNab (BRT-UK)" w:date="2022-07-25T16:06:00Z">
          <w:pPr>
            <w:pStyle w:val="codestyle"/>
          </w:pPr>
        </w:pPrChange>
      </w:pPr>
    </w:p>
    <w:tbl>
      <w:tblPr>
        <w:tblStyle w:val="FTDITable"/>
        <w:tblW w:w="9444" w:type="dxa"/>
        <w:tblLook w:val="04A0" w:firstRow="1" w:lastRow="0" w:firstColumn="1" w:lastColumn="0" w:noHBand="0" w:noVBand="1"/>
      </w:tblPr>
      <w:tblGrid>
        <w:gridCol w:w="2943"/>
        <w:gridCol w:w="6501"/>
      </w:tblGrid>
      <w:tr w:rsidR="00785272" w14:paraId="606140D5" w14:textId="77777777" w:rsidTr="00DB42E6">
        <w:trPr>
          <w:cnfStyle w:val="100000000000" w:firstRow="1" w:lastRow="0" w:firstColumn="0" w:lastColumn="0" w:oddVBand="0" w:evenVBand="0" w:oddHBand="0" w:evenHBand="0" w:firstRowFirstColumn="0" w:firstRowLastColumn="0" w:lastRowFirstColumn="0" w:lastRowLastColumn="0"/>
          <w:trHeight w:val="442"/>
          <w:tblHeader/>
        </w:trPr>
        <w:tc>
          <w:tcPr>
            <w:cnfStyle w:val="001000000000" w:firstRow="0" w:lastRow="0" w:firstColumn="1" w:lastColumn="0" w:oddVBand="0" w:evenVBand="0" w:oddHBand="0" w:evenHBand="0" w:firstRowFirstColumn="0" w:firstRowLastColumn="0" w:lastRowFirstColumn="0" w:lastRowLastColumn="0"/>
            <w:tcW w:w="2943" w:type="dxa"/>
          </w:tcPr>
          <w:p w14:paraId="0AA6E9C1" w14:textId="77777777" w:rsidR="00785272" w:rsidRDefault="00785272" w:rsidP="006F68A9">
            <w:pPr>
              <w:rPr>
                <w:lang w:val="en-GB" w:eastAsia="en-GB"/>
              </w:rPr>
            </w:pPr>
            <w:r>
              <w:rPr>
                <w:lang w:val="en-GB" w:eastAsia="en-GB"/>
              </w:rPr>
              <w:t>API name</w:t>
            </w:r>
          </w:p>
        </w:tc>
        <w:tc>
          <w:tcPr>
            <w:tcW w:w="6501" w:type="dxa"/>
          </w:tcPr>
          <w:p w14:paraId="15474285" w14:textId="77777777" w:rsidR="00785272" w:rsidRDefault="00785272" w:rsidP="006F68A9">
            <w:pPr>
              <w:cnfStyle w:val="100000000000" w:firstRow="1" w:lastRow="0" w:firstColumn="0" w:lastColumn="0" w:oddVBand="0" w:evenVBand="0" w:oddHBand="0" w:evenHBand="0" w:firstRowFirstColumn="0" w:firstRowLastColumn="0" w:lastRowFirstColumn="0" w:lastRowLastColumn="0"/>
              <w:rPr>
                <w:lang w:val="en-GB" w:eastAsia="en-GB"/>
              </w:rPr>
            </w:pPr>
            <w:r>
              <w:rPr>
                <w:lang w:val="en-GB" w:eastAsia="en-GB"/>
              </w:rPr>
              <w:t>Remarks</w:t>
            </w:r>
          </w:p>
        </w:tc>
      </w:tr>
      <w:tr w:rsidR="00785272" w14:paraId="6A76231F" w14:textId="77777777" w:rsidTr="00DB42E6">
        <w:trPr>
          <w:trHeight w:val="1270"/>
        </w:trPr>
        <w:tc>
          <w:tcPr>
            <w:cnfStyle w:val="001000000000" w:firstRow="0" w:lastRow="0" w:firstColumn="1" w:lastColumn="0" w:oddVBand="0" w:evenVBand="0" w:oddHBand="0" w:evenHBand="0" w:firstRowFirstColumn="0" w:firstRowLastColumn="0" w:lastRowFirstColumn="0" w:lastRowLastColumn="0"/>
            <w:tcW w:w="2943" w:type="dxa"/>
          </w:tcPr>
          <w:p w14:paraId="0E01236B" w14:textId="71D215E7" w:rsidR="00785272" w:rsidRPr="00A26D82" w:rsidRDefault="00785272" w:rsidP="00A26D82">
            <w:pPr>
              <w:rPr>
                <w:rFonts w:ascii="Courier New" w:hAnsi="Courier New" w:cs="Courier New"/>
                <w:sz w:val="16"/>
                <w:szCs w:val="16"/>
                <w:rPrChange w:id="2981" w:author="Gordon McNab (BRT-UK)" w:date="2022-07-25T16:29:00Z">
                  <w:rPr>
                    <w:lang w:val="en-GB" w:eastAsia="en-GB"/>
                  </w:rPr>
                </w:rPrChange>
              </w:rPr>
            </w:pPr>
            <w:proofErr w:type="spellStart"/>
            <w:r w:rsidRPr="00A26D82">
              <w:rPr>
                <w:rFonts w:ascii="Courier New" w:hAnsi="Courier New" w:cs="Courier New"/>
                <w:sz w:val="16"/>
                <w:szCs w:val="16"/>
                <w:rPrChange w:id="2982" w:author="Gordon McNab (BRT-UK)" w:date="2022-07-25T16:29:00Z">
                  <w:rPr>
                    <w:rFonts w:ascii="Consolas" w:hAnsi="Consolas" w:cs="Consolas"/>
                    <w:b/>
                    <w:bCs w:val="0"/>
                    <w:color w:val="7F0055"/>
                    <w:sz w:val="20"/>
                  </w:rPr>
                </w:rPrChange>
              </w:rPr>
              <w:t>Ft_Hal_LoadImageFile</w:t>
            </w:r>
            <w:proofErr w:type="spellEnd"/>
          </w:p>
        </w:tc>
        <w:tc>
          <w:tcPr>
            <w:tcW w:w="6501" w:type="dxa"/>
          </w:tcPr>
          <w:p w14:paraId="2B1CAFC8" w14:textId="1FBA7858" w:rsidR="00785272" w:rsidRDefault="00785272" w:rsidP="00DB42E6">
            <w:pPr>
              <w:jc w:val="left"/>
              <w:cnfStyle w:val="000000000000" w:firstRow="0" w:lastRow="0" w:firstColumn="0" w:lastColumn="0" w:oddVBand="0" w:evenVBand="0" w:oddHBand="0" w:evenHBand="0" w:firstRowFirstColumn="0" w:firstRowLastColumn="0" w:lastRowFirstColumn="0" w:lastRowLastColumn="0"/>
              <w:rPr>
                <w:rFonts w:eastAsiaTheme="minorEastAsia" w:cstheme="minorBidi"/>
                <w:szCs w:val="22"/>
                <w:lang w:val="en-GB" w:eastAsia="en-GB"/>
              </w:rPr>
            </w:pPr>
            <w:r>
              <w:rPr>
                <w:lang w:val="en-GB" w:eastAsia="en-GB"/>
              </w:rPr>
              <w:t xml:space="preserve">It loads the image file from storage media with specified “filename” to EVE RAM_G “address” and sends the data through coprocessor command “CMD_LOADIMAGE”. </w:t>
            </w:r>
            <w:r w:rsidR="00287386">
              <w:rPr>
                <w:lang w:val="en-GB" w:eastAsia="en-GB"/>
              </w:rPr>
              <w:t xml:space="preserve"> </w:t>
            </w:r>
          </w:p>
        </w:tc>
      </w:tr>
      <w:tr w:rsidR="00785272" w14:paraId="2E24E47B" w14:textId="77777777" w:rsidTr="00DB42E6">
        <w:trPr>
          <w:trHeight w:val="651"/>
        </w:trPr>
        <w:tc>
          <w:tcPr>
            <w:cnfStyle w:val="001000000000" w:firstRow="0" w:lastRow="0" w:firstColumn="1" w:lastColumn="0" w:oddVBand="0" w:evenVBand="0" w:oddHBand="0" w:evenHBand="0" w:firstRowFirstColumn="0" w:firstRowLastColumn="0" w:lastRowFirstColumn="0" w:lastRowLastColumn="0"/>
            <w:tcW w:w="2943" w:type="dxa"/>
          </w:tcPr>
          <w:p w14:paraId="512E3D25" w14:textId="04A8891C" w:rsidR="00785272" w:rsidRPr="00A26D82" w:rsidRDefault="00785272" w:rsidP="00A26D82">
            <w:pPr>
              <w:rPr>
                <w:rFonts w:ascii="Courier New" w:hAnsi="Courier New" w:cs="Courier New"/>
                <w:sz w:val="16"/>
                <w:szCs w:val="16"/>
                <w:rPrChange w:id="2983" w:author="Gordon McNab (BRT-UK)" w:date="2022-07-25T16:29:00Z">
                  <w:rPr>
                    <w:lang w:val="en-GB" w:eastAsia="en-GB"/>
                  </w:rPr>
                </w:rPrChange>
              </w:rPr>
            </w:pPr>
            <w:proofErr w:type="spellStart"/>
            <w:r w:rsidRPr="00A26D82">
              <w:rPr>
                <w:rFonts w:ascii="Courier New" w:hAnsi="Courier New" w:cs="Courier New"/>
                <w:sz w:val="16"/>
                <w:szCs w:val="16"/>
                <w:rPrChange w:id="2984" w:author="Gordon McNab (BRT-UK)" w:date="2022-07-25T16:29:00Z">
                  <w:rPr>
                    <w:rFonts w:ascii="Consolas" w:hAnsi="Consolas" w:cs="Consolas"/>
                    <w:b/>
                    <w:bCs w:val="0"/>
                    <w:color w:val="7F0055"/>
                    <w:sz w:val="20"/>
                  </w:rPr>
                </w:rPrChange>
              </w:rPr>
              <w:t>Ft_Hal_LoadInflateFile</w:t>
            </w:r>
            <w:proofErr w:type="spellEnd"/>
          </w:p>
        </w:tc>
        <w:tc>
          <w:tcPr>
            <w:tcW w:w="6501" w:type="dxa"/>
          </w:tcPr>
          <w:p w14:paraId="0E4F1B03" w14:textId="23802C9C" w:rsidR="00785272" w:rsidRDefault="00287386" w:rsidP="00DB42E6">
            <w:pPr>
              <w:jc w:val="left"/>
              <w:cnfStyle w:val="000000000000" w:firstRow="0" w:lastRow="0" w:firstColumn="0" w:lastColumn="0" w:oddVBand="0" w:evenVBand="0" w:oddHBand="0" w:evenHBand="0" w:firstRowFirstColumn="0" w:firstRowLastColumn="0" w:lastRowFirstColumn="0" w:lastRowLastColumn="0"/>
              <w:rPr>
                <w:rFonts w:eastAsiaTheme="minorEastAsia" w:cstheme="minorBidi"/>
                <w:szCs w:val="22"/>
                <w:lang w:val="en-GB" w:eastAsia="en-GB"/>
              </w:rPr>
            </w:pPr>
            <w:r>
              <w:rPr>
                <w:lang w:val="en-GB" w:eastAsia="en-GB"/>
              </w:rPr>
              <w:t xml:space="preserve">It loads the deflated file from storage media with specified “filename” to EVE RAM_G “address” and sends the data through coprocessor command “CMD_INFLATE”.  </w:t>
            </w:r>
          </w:p>
        </w:tc>
      </w:tr>
      <w:tr w:rsidR="00785272" w14:paraId="18360438" w14:textId="77777777" w:rsidTr="00DB42E6">
        <w:trPr>
          <w:trHeight w:val="643"/>
        </w:trPr>
        <w:tc>
          <w:tcPr>
            <w:cnfStyle w:val="001000000000" w:firstRow="0" w:lastRow="0" w:firstColumn="1" w:lastColumn="0" w:oddVBand="0" w:evenVBand="0" w:oddHBand="0" w:evenHBand="0" w:firstRowFirstColumn="0" w:firstRowLastColumn="0" w:lastRowFirstColumn="0" w:lastRowLastColumn="0"/>
            <w:tcW w:w="2943" w:type="dxa"/>
          </w:tcPr>
          <w:p w14:paraId="585E1E2B" w14:textId="05ACC6F6" w:rsidR="00785272" w:rsidRPr="00A26D82" w:rsidRDefault="00785272" w:rsidP="00A26D82">
            <w:pPr>
              <w:rPr>
                <w:rFonts w:ascii="Courier New" w:hAnsi="Courier New" w:cs="Courier New"/>
                <w:sz w:val="16"/>
                <w:szCs w:val="16"/>
                <w:rPrChange w:id="2985" w:author="Gordon McNab (BRT-UK)" w:date="2022-07-25T16:29:00Z">
                  <w:rPr>
                    <w:lang w:val="en-GB" w:eastAsia="en-GB"/>
                  </w:rPr>
                </w:rPrChange>
              </w:rPr>
            </w:pPr>
            <w:proofErr w:type="spellStart"/>
            <w:r w:rsidRPr="00A26D82">
              <w:rPr>
                <w:rFonts w:ascii="Courier New" w:hAnsi="Courier New" w:cs="Courier New"/>
                <w:sz w:val="16"/>
                <w:szCs w:val="16"/>
                <w:rPrChange w:id="2986" w:author="Gordon McNab (BRT-UK)" w:date="2022-07-25T16:29:00Z">
                  <w:rPr>
                    <w:rFonts w:ascii="Consolas" w:hAnsi="Consolas" w:cs="Consolas"/>
                    <w:b/>
                    <w:bCs w:val="0"/>
                    <w:color w:val="7F0055"/>
                    <w:sz w:val="20"/>
                  </w:rPr>
                </w:rPrChange>
              </w:rPr>
              <w:t>Ft_Hal_LoadRawFile</w:t>
            </w:r>
            <w:proofErr w:type="spellEnd"/>
          </w:p>
        </w:tc>
        <w:tc>
          <w:tcPr>
            <w:tcW w:w="6501" w:type="dxa"/>
          </w:tcPr>
          <w:p w14:paraId="12CEF9AF" w14:textId="673CBC49" w:rsidR="00785272" w:rsidRDefault="00287386" w:rsidP="00DB42E6">
            <w:pPr>
              <w:jc w:val="left"/>
              <w:cnfStyle w:val="000000000000" w:firstRow="0" w:lastRow="0" w:firstColumn="0" w:lastColumn="0" w:oddVBand="0" w:evenVBand="0" w:oddHBand="0" w:evenHBand="0" w:firstRowFirstColumn="0" w:firstRowLastColumn="0" w:lastRowFirstColumn="0" w:lastRowLastColumn="0"/>
              <w:rPr>
                <w:rFonts w:eastAsiaTheme="minorEastAsia" w:cstheme="minorBidi"/>
                <w:szCs w:val="22"/>
                <w:lang w:val="en-GB" w:eastAsia="en-GB"/>
              </w:rPr>
            </w:pPr>
            <w:r>
              <w:rPr>
                <w:lang w:val="en-GB" w:eastAsia="en-GB"/>
              </w:rPr>
              <w:t xml:space="preserve">It loads the raw image file from storage media with specified “filename” to EVE RAM_G “address”. </w:t>
            </w:r>
          </w:p>
        </w:tc>
      </w:tr>
      <w:tr w:rsidR="00785272" w14:paraId="2C70AE54" w14:textId="77777777" w:rsidTr="00DB42E6">
        <w:trPr>
          <w:trHeight w:val="458"/>
        </w:trPr>
        <w:tc>
          <w:tcPr>
            <w:cnfStyle w:val="001000000000" w:firstRow="0" w:lastRow="0" w:firstColumn="1" w:lastColumn="0" w:oddVBand="0" w:evenVBand="0" w:oddHBand="0" w:evenHBand="0" w:firstRowFirstColumn="0" w:firstRowLastColumn="0" w:lastRowFirstColumn="0" w:lastRowLastColumn="0"/>
            <w:tcW w:w="2943" w:type="dxa"/>
          </w:tcPr>
          <w:p w14:paraId="6B4C8500" w14:textId="05A6163A" w:rsidR="00785272" w:rsidRPr="00A26D82" w:rsidRDefault="00785272" w:rsidP="00A26D82">
            <w:pPr>
              <w:rPr>
                <w:rFonts w:ascii="Courier New" w:hAnsi="Courier New" w:cs="Courier New"/>
                <w:sz w:val="16"/>
                <w:szCs w:val="16"/>
                <w:rPrChange w:id="2987" w:author="Gordon McNab (BRT-UK)" w:date="2022-07-25T16:29:00Z">
                  <w:rPr>
                    <w:lang w:val="en-GB" w:eastAsia="en-GB"/>
                  </w:rPr>
                </w:rPrChange>
              </w:rPr>
            </w:pPr>
            <w:proofErr w:type="spellStart"/>
            <w:r w:rsidRPr="00A26D82">
              <w:rPr>
                <w:rFonts w:ascii="Courier New" w:hAnsi="Courier New" w:cs="Courier New"/>
                <w:sz w:val="16"/>
                <w:szCs w:val="16"/>
                <w:rPrChange w:id="2988" w:author="Gordon McNab (BRT-UK)" w:date="2022-07-25T16:29:00Z">
                  <w:rPr>
                    <w:rFonts w:ascii="Consolas" w:hAnsi="Consolas" w:cs="Consolas"/>
                    <w:b/>
                    <w:color w:val="7F0055"/>
                    <w:sz w:val="20"/>
                  </w:rPr>
                </w:rPrChange>
              </w:rPr>
              <w:t>Ft_Hal_LoadSDCard</w:t>
            </w:r>
            <w:proofErr w:type="spellEnd"/>
          </w:p>
        </w:tc>
        <w:tc>
          <w:tcPr>
            <w:tcW w:w="6501" w:type="dxa"/>
          </w:tcPr>
          <w:p w14:paraId="50CEBAC8" w14:textId="210F9050" w:rsidR="00785272" w:rsidRDefault="00287386" w:rsidP="00DB42E6">
            <w:pPr>
              <w:jc w:val="left"/>
              <w:cnfStyle w:val="000000000000" w:firstRow="0" w:lastRow="0" w:firstColumn="0" w:lastColumn="0" w:oddVBand="0" w:evenVBand="0" w:oddHBand="0" w:evenHBand="0" w:firstRowFirstColumn="0" w:firstRowLastColumn="0" w:lastRowFirstColumn="0" w:lastRowLastColumn="0"/>
              <w:rPr>
                <w:rFonts w:eastAsiaTheme="minorEastAsia" w:cstheme="minorBidi"/>
                <w:szCs w:val="22"/>
                <w:lang w:val="en-GB" w:eastAsia="en-GB"/>
              </w:rPr>
            </w:pPr>
            <w:r>
              <w:rPr>
                <w:lang w:val="en-GB" w:eastAsia="en-GB"/>
              </w:rPr>
              <w:t xml:space="preserve">Prepare SD card if it is used in FATFS.  Otherwise, just make it as empty. </w:t>
            </w:r>
          </w:p>
        </w:tc>
      </w:tr>
    </w:tbl>
    <w:p w14:paraId="6FA7E2E1" w14:textId="02321800" w:rsidR="00A26D82" w:rsidRDefault="00A26D82" w:rsidP="00A26D82">
      <w:pPr>
        <w:pStyle w:val="Caption"/>
        <w:jc w:val="center"/>
        <w:rPr>
          <w:ins w:id="2989" w:author="Gordon McNab (BRT-UK)" w:date="2022-07-25T16:07:00Z"/>
          <w:lang w:val="en-GB" w:eastAsia="en-GB"/>
        </w:rPr>
      </w:pPr>
      <w:ins w:id="2990" w:author="Gordon McNab (BRT-UK)" w:date="2022-07-25T16:07:00Z">
        <w:r>
          <w:t xml:space="preserve">Table </w:t>
        </w:r>
        <w:r>
          <w:fldChar w:fldCharType="begin"/>
        </w:r>
        <w:r>
          <w:instrText xml:space="preserve"> SEQ Table \* ARABIC </w:instrText>
        </w:r>
        <w:r>
          <w:fldChar w:fldCharType="separate"/>
        </w:r>
        <w:r>
          <w:rPr>
            <w:noProof/>
          </w:rPr>
          <w:t>3</w:t>
        </w:r>
        <w:r>
          <w:rPr>
            <w:noProof/>
          </w:rPr>
          <w:fldChar w:fldCharType="end"/>
        </w:r>
        <w:r>
          <w:t xml:space="preserve"> </w:t>
        </w:r>
        <w:r>
          <w:t xml:space="preserve">Storage Function </w:t>
        </w:r>
      </w:ins>
    </w:p>
    <w:p w14:paraId="25B2A118" w14:textId="280B933C" w:rsidR="00FB4525" w:rsidRPr="00FB4525" w:rsidDel="00A26D82" w:rsidRDefault="00FB4525" w:rsidP="00DB42E6">
      <w:pPr>
        <w:rPr>
          <w:del w:id="2991" w:author="Gordon McNab (BRT-UK)" w:date="2022-07-25T16:10:00Z"/>
        </w:rPr>
      </w:pPr>
    </w:p>
    <w:p w14:paraId="1B357905" w14:textId="32AA6525" w:rsidR="00646E2E" w:rsidRPr="00381132" w:rsidRDefault="00287386" w:rsidP="00381132">
      <w:pPr>
        <w:jc w:val="both"/>
      </w:pPr>
      <w:r>
        <w:t xml:space="preserve">In our example, these four functions </w:t>
      </w:r>
      <w:ins w:id="2992" w:author="Gordon McNab (BRT-UK)" w:date="2022-07-25T16:11:00Z">
        <w:r w:rsidR="00A26D82">
          <w:t>were empty</w:t>
        </w:r>
      </w:ins>
      <w:del w:id="2993" w:author="Gordon McNab (BRT-UK)" w:date="2022-07-25T16:11:00Z">
        <w:r w:rsidDel="00A26D82">
          <w:delText xml:space="preserve">are kept </w:delText>
        </w:r>
        <w:r w:rsidR="00744944" w:rsidDel="00A26D82">
          <w:delText>Empty</w:delText>
        </w:r>
      </w:del>
      <w:r w:rsidR="00635B69">
        <w:t>.</w:t>
      </w:r>
    </w:p>
    <w:p w14:paraId="560CA82D" w14:textId="43C9CB61" w:rsidR="00CC252B" w:rsidRPr="00381132" w:rsidRDefault="00357E13" w:rsidP="00381132">
      <w:r w:rsidRPr="00381132">
        <w:t xml:space="preserve">The STM32L476G Discovery </w:t>
      </w:r>
      <w:r w:rsidR="00FB0406">
        <w:t>does not</w:t>
      </w:r>
      <w:r w:rsidRPr="00357E13">
        <w:t xml:space="preserve"> have internal flash memory </w:t>
      </w:r>
      <w:r>
        <w:t>or</w:t>
      </w:r>
      <w:r w:rsidRPr="00357E13">
        <w:t xml:space="preserve"> </w:t>
      </w:r>
      <w:r>
        <w:t xml:space="preserve">SD </w:t>
      </w:r>
      <w:r w:rsidRPr="00357E13">
        <w:t>card reader port</w:t>
      </w:r>
      <w:bookmarkStart w:id="2994" w:name="_Toc494297379"/>
      <w:bookmarkStart w:id="2995" w:name="_Toc494445037"/>
      <w:bookmarkStart w:id="2996" w:name="_Toc494297380"/>
      <w:bookmarkStart w:id="2997" w:name="_Toc494445038"/>
      <w:bookmarkStart w:id="2998" w:name="_Toc494297381"/>
      <w:bookmarkStart w:id="2999" w:name="_Toc494445039"/>
      <w:bookmarkStart w:id="3000" w:name="_Toc494297382"/>
      <w:bookmarkStart w:id="3001" w:name="_Toc494445040"/>
      <w:bookmarkStart w:id="3002" w:name="_Toc474334268"/>
      <w:bookmarkEnd w:id="2994"/>
      <w:bookmarkEnd w:id="2995"/>
      <w:bookmarkEnd w:id="2996"/>
      <w:bookmarkEnd w:id="2997"/>
      <w:bookmarkEnd w:id="2998"/>
      <w:bookmarkEnd w:id="2999"/>
      <w:bookmarkEnd w:id="3000"/>
      <w:bookmarkEnd w:id="3001"/>
      <w:bookmarkEnd w:id="3002"/>
      <w:ins w:id="3003" w:author="Gordon McNab (BRT-UK)" w:date="2022-07-25T16:11:00Z">
        <w:r w:rsidR="00A26D82">
          <w:t>. However</w:t>
        </w:r>
      </w:ins>
      <w:r>
        <w:t>, it can communicate with an external SD card reader to read or write files</w:t>
      </w:r>
      <w:ins w:id="3004" w:author="Gordon McNab (BRT-UK)" w:date="2022-07-25T16:11:00Z">
        <w:r w:rsidR="00A26D82">
          <w:t>. An externally connected SD c</w:t>
        </w:r>
      </w:ins>
      <w:ins w:id="3005" w:author="Gordon McNab (BRT-UK)" w:date="2022-07-25T16:12:00Z">
        <w:r w:rsidR="00A26D82">
          <w:t xml:space="preserve">ard reader is shown connected in </w:t>
        </w:r>
        <w:r w:rsidR="00A26D82">
          <w:fldChar w:fldCharType="begin"/>
        </w:r>
        <w:r w:rsidR="00A26D82">
          <w:instrText xml:space="preserve"> REF _Ref109657948 \h </w:instrText>
        </w:r>
      </w:ins>
      <w:r w:rsidR="00A26D82">
        <w:fldChar w:fldCharType="separate"/>
      </w:r>
      <w:ins w:id="3006" w:author="Gordon McNab (BRT-UK)" w:date="2022-07-25T16:12:00Z">
        <w:r w:rsidR="00A26D82">
          <w:t xml:space="preserve">Figure </w:t>
        </w:r>
        <w:r w:rsidR="00A26D82">
          <w:rPr>
            <w:noProof/>
          </w:rPr>
          <w:t>44</w:t>
        </w:r>
        <w:r w:rsidR="00A26D82">
          <w:fldChar w:fldCharType="end"/>
        </w:r>
        <w:r w:rsidR="00A26D82">
          <w:t>.</w:t>
        </w:r>
      </w:ins>
      <w:del w:id="3007" w:author="Gordon McNab (BRT-UK)" w:date="2022-07-25T16:11:00Z">
        <w:r w:rsidDel="00A26D82">
          <w:delText xml:space="preserve"> like image below:</w:delText>
        </w:r>
      </w:del>
    </w:p>
    <w:p w14:paraId="0F3A4A10" w14:textId="77777777" w:rsidR="00357E13" w:rsidRDefault="00357E13">
      <w:pPr>
        <w:jc w:val="center"/>
      </w:pPr>
      <w:r>
        <w:rPr>
          <w:noProof/>
          <w:lang w:val="en-US" w:eastAsia="en-US"/>
        </w:rPr>
        <w:drawing>
          <wp:inline distT="0" distB="0" distL="0" distR="0" wp14:anchorId="24B8CCD0" wp14:editId="6113E8D3">
            <wp:extent cx="2258170" cy="1645966"/>
            <wp:effectExtent l="19050" t="19050" r="27940" b="1143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86103" cy="1666326"/>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5EF56B78" w14:textId="25216173" w:rsidR="00357E13" w:rsidRDefault="00357E13" w:rsidP="00357E13">
      <w:pPr>
        <w:pStyle w:val="Caption"/>
        <w:jc w:val="center"/>
      </w:pPr>
      <w:bookmarkStart w:id="3008" w:name="_Toc58319243"/>
      <w:bookmarkStart w:id="3009" w:name="_Ref109657948"/>
      <w:r>
        <w:t xml:space="preserve">Figure </w:t>
      </w:r>
      <w:r w:rsidR="00A10579">
        <w:fldChar w:fldCharType="begin"/>
      </w:r>
      <w:r w:rsidR="00A10579">
        <w:instrText xml:space="preserve"> SEQ Figure \* ARABIC </w:instrText>
      </w:r>
      <w:r w:rsidR="00A10579">
        <w:fldChar w:fldCharType="separate"/>
      </w:r>
      <w:r w:rsidR="00495077">
        <w:rPr>
          <w:noProof/>
        </w:rPr>
        <w:t>44</w:t>
      </w:r>
      <w:r w:rsidR="00A10579">
        <w:rPr>
          <w:noProof/>
        </w:rPr>
        <w:fldChar w:fldCharType="end"/>
      </w:r>
      <w:bookmarkEnd w:id="3009"/>
      <w:r>
        <w:t xml:space="preserve"> External SD card reader</w:t>
      </w:r>
      <w:bookmarkEnd w:id="3008"/>
    </w:p>
    <w:p w14:paraId="56F10D8E" w14:textId="07423B73" w:rsidR="00F80F09" w:rsidRPr="00F80F09" w:rsidDel="00A26D82" w:rsidRDefault="00F80F09" w:rsidP="0071750D">
      <w:pPr>
        <w:pStyle w:val="Heading3"/>
        <w:rPr>
          <w:del w:id="3010" w:author="Gordon McNab (BRT-UK)" w:date="2022-07-25T16:12:00Z"/>
        </w:rPr>
        <w:pPrChange w:id="3011" w:author="Gordon McNab (BRT-UK)" w:date="2022-07-27T13:00:00Z">
          <w:pPr>
            <w:jc w:val="center"/>
          </w:pPr>
        </w:pPrChange>
      </w:pPr>
      <w:bookmarkStart w:id="3012" w:name="_Toc109815198"/>
      <w:bookmarkStart w:id="3013" w:name="_Toc109815969"/>
      <w:bookmarkEnd w:id="3012"/>
      <w:bookmarkEnd w:id="3013"/>
    </w:p>
    <w:p w14:paraId="7E3BFB6B" w14:textId="36A592B1" w:rsidR="00C762BC" w:rsidRDefault="00C762BC" w:rsidP="0071750D">
      <w:pPr>
        <w:pStyle w:val="Heading3"/>
      </w:pPr>
      <w:bookmarkStart w:id="3014" w:name="_APIs_Re-Implemenation"/>
      <w:bookmarkStart w:id="3015" w:name="_Toc109815970"/>
      <w:bookmarkEnd w:id="3014"/>
      <w:r>
        <w:t>API</w:t>
      </w:r>
      <w:del w:id="3016" w:author="Gordon McNab (BRT-UK)" w:date="2022-07-25T16:13:00Z">
        <w:r w:rsidDel="00A26D82">
          <w:delText>s</w:delText>
        </w:r>
      </w:del>
      <w:r>
        <w:t xml:space="preserve"> </w:t>
      </w:r>
      <w:r w:rsidR="00CC252B">
        <w:t>R</w:t>
      </w:r>
      <w:r>
        <w:t>e-</w:t>
      </w:r>
      <w:r w:rsidR="007E11E2">
        <w:t>Implementation</w:t>
      </w:r>
      <w:bookmarkEnd w:id="3015"/>
    </w:p>
    <w:p w14:paraId="0257C6D4" w14:textId="77777777" w:rsidR="00A26D82" w:rsidRDefault="00A26D82" w:rsidP="00570A4F">
      <w:pPr>
        <w:rPr>
          <w:ins w:id="3017" w:author="Gordon McNab (BRT-UK)" w:date="2022-07-25T16:15:00Z"/>
          <w:lang w:val="en-GB" w:eastAsia="en-GB"/>
        </w:rPr>
      </w:pPr>
      <w:ins w:id="3018" w:author="Gordon McNab (BRT-UK)" w:date="2022-07-25T16:14:00Z">
        <w:r>
          <w:t>Provided by the example code is a p</w:t>
        </w:r>
      </w:ins>
      <w:ins w:id="3019" w:author="Gordon McNab (BRT-UK)" w:date="2022-07-25T16:13:00Z">
        <w:r>
          <w:t>latform specific implementation file for the EVE for the STM32L4 platfor</w:t>
        </w:r>
      </w:ins>
      <w:ins w:id="3020" w:author="Gordon McNab (BRT-UK)" w:date="2022-07-25T16:14:00Z">
        <w:r>
          <w:t>m. This is in the file “</w:t>
        </w:r>
      </w:ins>
      <w:ins w:id="3021" w:author="Gordon McNab (BRT-UK)" w:date="2022-07-25T16:13:00Z">
        <w:r w:rsidRPr="00A26D82">
          <w:rPr>
            <w:rStyle w:val="codestyleChar"/>
            <w:rPrChange w:id="3022" w:author="Gordon McNab (BRT-UK)" w:date="2022-07-25T16:35:00Z">
              <w:rPr/>
            </w:rPrChange>
          </w:rPr>
          <w:t>EVE_HalImpl_STM32L476GDISCOVERY.c</w:t>
        </w:r>
      </w:ins>
      <w:ins w:id="3023" w:author="Gordon McNab (BRT-UK)" w:date="2022-07-25T16:14:00Z">
        <w:r>
          <w:rPr>
            <w:lang w:val="en-GB" w:eastAsia="en-GB"/>
          </w:rPr>
          <w:t>”</w:t>
        </w:r>
      </w:ins>
      <w:ins w:id="3024" w:author="Gordon McNab (BRT-UK)" w:date="2022-07-25T16:15:00Z">
        <w:r>
          <w:rPr>
            <w:lang w:val="en-GB" w:eastAsia="en-GB"/>
          </w:rPr>
          <w:t>.</w:t>
        </w:r>
      </w:ins>
    </w:p>
    <w:p w14:paraId="1BE1459D" w14:textId="1809DA82" w:rsidR="00F704A8" w:rsidRDefault="00A26D82" w:rsidP="00570A4F">
      <w:pPr>
        <w:pPrChange w:id="3025" w:author="Gordon McNab (BRT-UK)" w:date="2022-07-20T12:15:00Z">
          <w:pPr>
            <w:jc w:val="both"/>
          </w:pPr>
        </w:pPrChange>
      </w:pPr>
      <w:ins w:id="3026" w:author="Gordon McNab (BRT-UK)" w:date="2022-07-25T16:15:00Z">
        <w:r>
          <w:rPr>
            <w:lang w:val="en-GB" w:eastAsia="en-GB"/>
          </w:rPr>
          <w:t xml:space="preserve">The </w:t>
        </w:r>
      </w:ins>
      <w:ins w:id="3027" w:author="Gordon McNab (BRT-UK)" w:date="2022-07-25T16:14:00Z">
        <w:r>
          <w:rPr>
            <w:lang w:val="en-GB" w:eastAsia="en-GB"/>
          </w:rPr>
          <w:t xml:space="preserve">EVE API </w:t>
        </w:r>
      </w:ins>
      <w:ins w:id="3028" w:author="Gordon McNab (BRT-UK)" w:date="2022-07-25T16:15:00Z">
        <w:r>
          <w:rPr>
            <w:lang w:val="en-GB" w:eastAsia="en-GB"/>
          </w:rPr>
          <w:t xml:space="preserve">calls </w:t>
        </w:r>
      </w:ins>
      <w:ins w:id="3029" w:author="Gordon McNab (BRT-UK)" w:date="2022-07-25T16:14:00Z">
        <w:r>
          <w:rPr>
            <w:lang w:val="en-GB" w:eastAsia="en-GB"/>
          </w:rPr>
          <w:t>ha</w:t>
        </w:r>
      </w:ins>
      <w:ins w:id="3030" w:author="Gordon McNab (BRT-UK)" w:date="2022-07-25T16:15:00Z">
        <w:r>
          <w:rPr>
            <w:lang w:val="en-GB" w:eastAsia="en-GB"/>
          </w:rPr>
          <w:t>ve</w:t>
        </w:r>
      </w:ins>
      <w:ins w:id="3031" w:author="Gordon McNab (BRT-UK)" w:date="2022-07-25T16:14:00Z">
        <w:r>
          <w:rPr>
            <w:lang w:val="en-GB" w:eastAsia="en-GB"/>
          </w:rPr>
          <w:t xml:space="preserve"> been</w:t>
        </w:r>
      </w:ins>
      <w:ins w:id="3032" w:author="Gordon McNab (BRT-UK)" w:date="2022-07-25T16:15:00Z">
        <w:r>
          <w:rPr>
            <w:lang w:val="en-GB" w:eastAsia="en-GB"/>
          </w:rPr>
          <w:t xml:space="preserve"> rewritten to use STM32L4 </w:t>
        </w:r>
      </w:ins>
      <w:ins w:id="3033" w:author="Gordon McNab (BRT-UK)" w:date="2022-07-25T16:17:00Z">
        <w:r>
          <w:rPr>
            <w:lang w:val="en-GB" w:eastAsia="en-GB"/>
          </w:rPr>
          <w:t>methods</w:t>
        </w:r>
      </w:ins>
      <w:ins w:id="3034" w:author="Gordon McNab (BRT-UK)" w:date="2022-07-25T16:18:00Z">
        <w:r>
          <w:rPr>
            <w:lang w:val="en-GB" w:eastAsia="en-GB"/>
          </w:rPr>
          <w:t xml:space="preserve"> for timing and communication with the EVE</w:t>
        </w:r>
      </w:ins>
      <w:ins w:id="3035" w:author="Gordon McNab (BRT-UK)" w:date="2022-07-25T16:21:00Z">
        <w:r>
          <w:rPr>
            <w:lang w:val="en-GB" w:eastAsia="en-GB"/>
          </w:rPr>
          <w:t>.</w:t>
        </w:r>
      </w:ins>
      <w:del w:id="3036" w:author="Gordon McNab (BRT-UK)" w:date="2022-07-25T16:18:00Z">
        <w:r w:rsidR="00206680" w:rsidDel="00A26D82">
          <w:rPr>
            <w:lang w:val="en-GB" w:eastAsia="en-GB"/>
          </w:rPr>
          <w:delText xml:space="preserve">To make </w:delText>
        </w:r>
        <w:r w:rsidR="00F727FB" w:rsidDel="00A26D82">
          <w:rPr>
            <w:lang w:val="en-GB" w:eastAsia="en-GB"/>
          </w:rPr>
          <w:delText xml:space="preserve">the </w:delText>
        </w:r>
        <w:r w:rsidR="00206680" w:rsidDel="00A26D82">
          <w:rPr>
            <w:lang w:val="en-GB" w:eastAsia="en-GB"/>
          </w:rPr>
          <w:delText>MCU boot up and communicate with its peripheral, the following APIs are required to be re-implemented.  In th</w:delText>
        </w:r>
        <w:r w:rsidR="006A6939" w:rsidDel="00A26D82">
          <w:rPr>
            <w:lang w:val="en-GB" w:eastAsia="en-GB"/>
          </w:rPr>
          <w:delText>is</w:delText>
        </w:r>
        <w:r w:rsidR="00206680" w:rsidDel="00A26D82">
          <w:rPr>
            <w:lang w:val="en-GB" w:eastAsia="en-GB"/>
          </w:rPr>
          <w:delText xml:space="preserve"> example, the implementation is </w:delText>
        </w:r>
        <w:r w:rsidR="00493525" w:rsidDel="00A26D82">
          <w:rPr>
            <w:lang w:val="en-GB" w:eastAsia="en-GB"/>
          </w:rPr>
          <w:delText>done in</w:delText>
        </w:r>
      </w:del>
      <w:del w:id="3037" w:author="Gordon McNab (BRT-UK)" w:date="2022-07-25T16:13:00Z">
        <w:r w:rsidR="00493525" w:rsidDel="00A26D82">
          <w:rPr>
            <w:lang w:val="en-GB" w:eastAsia="en-GB"/>
          </w:rPr>
          <w:delText xml:space="preserve"> </w:delText>
        </w:r>
        <w:r w:rsidR="00493525" w:rsidDel="00A26D82">
          <w:delText>EVE_HalImpl_STM32L476GDISCOVERY.c</w:delText>
        </w:r>
      </w:del>
      <w:del w:id="3038" w:author="Gordon McNab (BRT-UK)" w:date="2022-07-25T16:18:00Z">
        <w:r w:rsidR="006A6939" w:rsidDel="00A26D82">
          <w:rPr>
            <w:lang w:val="en-GB" w:eastAsia="en-GB"/>
          </w:rPr>
          <w:delText>.</w:delText>
        </w:r>
        <w:r w:rsidR="00F704A8" w:rsidDel="00A26D82">
          <w:delText xml:space="preserve"> </w:delText>
        </w:r>
      </w:del>
    </w:p>
    <w:tbl>
      <w:tblPr>
        <w:tblStyle w:val="TableGrid"/>
        <w:tblW w:w="9083" w:type="dxa"/>
        <w:tblLook w:val="04A0" w:firstRow="1" w:lastRow="0" w:firstColumn="1" w:lastColumn="0" w:noHBand="0" w:noVBand="1"/>
      </w:tblPr>
      <w:tblGrid>
        <w:gridCol w:w="3206"/>
        <w:gridCol w:w="2938"/>
        <w:gridCol w:w="2939"/>
      </w:tblGrid>
      <w:tr w:rsidR="00FA2A95" w:rsidRPr="00FA2A95" w14:paraId="6F61D537" w14:textId="77777777" w:rsidTr="00FA2A95">
        <w:tc>
          <w:tcPr>
            <w:tcW w:w="3206" w:type="dxa"/>
            <w:shd w:val="clear" w:color="auto" w:fill="BFBFBF" w:themeFill="background1" w:themeFillShade="BF"/>
            <w:vAlign w:val="center"/>
          </w:tcPr>
          <w:p w14:paraId="6E76998A" w14:textId="472D9A4D" w:rsidR="00FA2A95" w:rsidRPr="00FA2A95" w:rsidRDefault="00FA2A95" w:rsidP="00FA2A95">
            <w:pPr>
              <w:jc w:val="center"/>
              <w:rPr>
                <w:b/>
                <w:bCs/>
              </w:rPr>
            </w:pPr>
            <w:r w:rsidRPr="00FA2A95">
              <w:rPr>
                <w:b/>
                <w:bCs/>
                <w:lang w:val="en-GB" w:eastAsia="en-GB"/>
              </w:rPr>
              <w:t>API name</w:t>
            </w:r>
          </w:p>
        </w:tc>
        <w:tc>
          <w:tcPr>
            <w:tcW w:w="2938" w:type="dxa"/>
            <w:shd w:val="clear" w:color="auto" w:fill="BFBFBF" w:themeFill="background1" w:themeFillShade="BF"/>
            <w:vAlign w:val="center"/>
          </w:tcPr>
          <w:p w14:paraId="4D1E9704" w14:textId="18993430" w:rsidR="00FA2A95" w:rsidRPr="00FA2A95" w:rsidRDefault="00FA2A95" w:rsidP="00FA2A95">
            <w:pPr>
              <w:jc w:val="center"/>
              <w:rPr>
                <w:b/>
                <w:bCs/>
              </w:rPr>
            </w:pPr>
            <w:r w:rsidRPr="00FA2A95">
              <w:rPr>
                <w:b/>
                <w:bCs/>
                <w:lang w:val="en-GB" w:eastAsia="en-GB"/>
              </w:rPr>
              <w:t>Remarks</w:t>
            </w:r>
          </w:p>
        </w:tc>
        <w:tc>
          <w:tcPr>
            <w:tcW w:w="2939" w:type="dxa"/>
            <w:shd w:val="clear" w:color="auto" w:fill="BFBFBF" w:themeFill="background1" w:themeFillShade="BF"/>
            <w:vAlign w:val="center"/>
          </w:tcPr>
          <w:p w14:paraId="6B7FA0DD" w14:textId="09376EB8" w:rsidR="00FA2A95" w:rsidRPr="00FA2A95" w:rsidRDefault="00FA2A95" w:rsidP="00FA2A95">
            <w:pPr>
              <w:jc w:val="center"/>
              <w:rPr>
                <w:b/>
                <w:bCs/>
              </w:rPr>
            </w:pPr>
            <w:r w:rsidRPr="00FA2A95">
              <w:rPr>
                <w:b/>
                <w:bCs/>
                <w:lang w:val="en-GB" w:eastAsia="en-GB"/>
              </w:rPr>
              <w:t>Note</w:t>
            </w:r>
          </w:p>
        </w:tc>
      </w:tr>
      <w:tr w:rsidR="00FA2A95" w14:paraId="597DC741" w14:textId="77777777" w:rsidTr="00FA2A95">
        <w:tc>
          <w:tcPr>
            <w:tcW w:w="3206" w:type="dxa"/>
            <w:vAlign w:val="center"/>
          </w:tcPr>
          <w:p w14:paraId="77615045" w14:textId="05597CD1" w:rsidR="00FA2A95" w:rsidRPr="00A26D82" w:rsidRDefault="00FA2A95" w:rsidP="00A26D82">
            <w:pPr>
              <w:rPr>
                <w:rFonts w:ascii="Courier New" w:hAnsi="Courier New" w:cs="Courier New"/>
                <w:sz w:val="16"/>
                <w:szCs w:val="16"/>
                <w:rPrChange w:id="3039" w:author="Gordon McNab (BRT-UK)" w:date="2022-07-25T16:28:00Z">
                  <w:rPr>
                    <w:lang w:val="en-GB" w:eastAsia="en-GB"/>
                  </w:rPr>
                </w:rPrChange>
              </w:rPr>
              <w:pPrChange w:id="3040" w:author="Gordon McNab (BRT-UK)" w:date="2022-07-25T16:27:00Z">
                <w:pPr>
                  <w:jc w:val="both"/>
                </w:pPr>
              </w:pPrChange>
            </w:pPr>
            <w:proofErr w:type="spellStart"/>
            <w:r w:rsidRPr="00A26D82">
              <w:rPr>
                <w:rFonts w:ascii="Courier New" w:hAnsi="Courier New" w:cs="Courier New"/>
                <w:sz w:val="16"/>
                <w:szCs w:val="16"/>
                <w:rPrChange w:id="3041" w:author="Gordon McNab (BRT-UK)" w:date="2022-07-25T16:28:00Z">
                  <w:rPr>
                    <w:lang w:val="en-GB" w:eastAsia="en-GB"/>
                  </w:rPr>
                </w:rPrChange>
              </w:rPr>
              <w:t>EVE_millis</w:t>
            </w:r>
            <w:proofErr w:type="spellEnd"/>
          </w:p>
        </w:tc>
        <w:tc>
          <w:tcPr>
            <w:tcW w:w="2938" w:type="dxa"/>
            <w:vAlign w:val="center"/>
          </w:tcPr>
          <w:p w14:paraId="1712A3F4" w14:textId="4873D7F9" w:rsidR="00FA2A95" w:rsidRPr="00B25283" w:rsidRDefault="00FA2A95" w:rsidP="00FA2A95">
            <w:pPr>
              <w:jc w:val="both"/>
              <w:rPr>
                <w:bCs/>
                <w:lang w:val="en-GB" w:eastAsia="en-GB"/>
              </w:rPr>
            </w:pPr>
            <w:r w:rsidRPr="00357CF8">
              <w:rPr>
                <w:bCs/>
                <w:lang w:val="en-GB" w:eastAsia="en-GB"/>
              </w:rPr>
              <w:t>Get the current system tick</w:t>
            </w:r>
          </w:p>
        </w:tc>
        <w:tc>
          <w:tcPr>
            <w:tcW w:w="2939" w:type="dxa"/>
            <w:vAlign w:val="center"/>
          </w:tcPr>
          <w:p w14:paraId="525137E1" w14:textId="77777777" w:rsidR="00FA2A95" w:rsidRPr="00B25283" w:rsidRDefault="00FA2A95" w:rsidP="00FA2A95">
            <w:pPr>
              <w:jc w:val="both"/>
              <w:rPr>
                <w:bCs/>
                <w:lang w:val="en-GB" w:eastAsia="en-GB"/>
              </w:rPr>
            </w:pPr>
          </w:p>
        </w:tc>
      </w:tr>
      <w:tr w:rsidR="00FA2A95" w14:paraId="7B56098A" w14:textId="77777777" w:rsidTr="00FA2A95">
        <w:tc>
          <w:tcPr>
            <w:tcW w:w="3206" w:type="dxa"/>
            <w:vAlign w:val="center"/>
          </w:tcPr>
          <w:p w14:paraId="2A671119" w14:textId="551609FC" w:rsidR="00FA2A95" w:rsidRPr="00A26D82" w:rsidRDefault="00FA2A95" w:rsidP="00A26D82">
            <w:pPr>
              <w:rPr>
                <w:rFonts w:ascii="Courier New" w:hAnsi="Courier New" w:cs="Courier New"/>
                <w:sz w:val="16"/>
                <w:szCs w:val="16"/>
                <w:rPrChange w:id="3042" w:author="Gordon McNab (BRT-UK)" w:date="2022-07-25T16:28:00Z">
                  <w:rPr>
                    <w:lang w:val="en-GB" w:eastAsia="en-GB"/>
                  </w:rPr>
                </w:rPrChange>
              </w:rPr>
              <w:pPrChange w:id="3043" w:author="Gordon McNab (BRT-UK)" w:date="2022-07-25T16:27:00Z">
                <w:pPr>
                  <w:jc w:val="both"/>
                </w:pPr>
              </w:pPrChange>
            </w:pPr>
            <w:proofErr w:type="spellStart"/>
            <w:r w:rsidRPr="00A26D82">
              <w:rPr>
                <w:rFonts w:ascii="Courier New" w:hAnsi="Courier New" w:cs="Courier New"/>
                <w:sz w:val="16"/>
                <w:szCs w:val="16"/>
                <w:rPrChange w:id="3044" w:author="Gordon McNab (BRT-UK)" w:date="2022-07-25T16:28:00Z">
                  <w:rPr>
                    <w:lang w:val="en-GB" w:eastAsia="en-GB"/>
                  </w:rPr>
                </w:rPrChange>
              </w:rPr>
              <w:t>EVE_sleep</w:t>
            </w:r>
            <w:proofErr w:type="spellEnd"/>
          </w:p>
        </w:tc>
        <w:tc>
          <w:tcPr>
            <w:tcW w:w="2938" w:type="dxa"/>
            <w:vAlign w:val="center"/>
          </w:tcPr>
          <w:p w14:paraId="4997B91B" w14:textId="1F3150B0" w:rsidR="00FA2A95" w:rsidRPr="00B25283" w:rsidRDefault="00FA2A95" w:rsidP="00FA2A95">
            <w:pPr>
              <w:jc w:val="both"/>
              <w:rPr>
                <w:bCs/>
                <w:lang w:val="en-GB" w:eastAsia="en-GB"/>
              </w:rPr>
            </w:pPr>
            <w:r w:rsidRPr="00B25283">
              <w:rPr>
                <w:bCs/>
                <w:lang w:val="en-GB" w:eastAsia="en-GB"/>
              </w:rPr>
              <w:t>Delay the specified amount of time</w:t>
            </w:r>
          </w:p>
        </w:tc>
        <w:tc>
          <w:tcPr>
            <w:tcW w:w="2939" w:type="dxa"/>
            <w:vAlign w:val="center"/>
          </w:tcPr>
          <w:p w14:paraId="036ECCE7" w14:textId="77777777" w:rsidR="00FA2A95" w:rsidRPr="00B25283" w:rsidRDefault="00FA2A95" w:rsidP="00FA2A95">
            <w:pPr>
              <w:jc w:val="both"/>
              <w:rPr>
                <w:bCs/>
                <w:lang w:val="en-GB" w:eastAsia="en-GB"/>
              </w:rPr>
            </w:pPr>
          </w:p>
        </w:tc>
      </w:tr>
      <w:tr w:rsidR="00741B72" w14:paraId="53BAB4E8" w14:textId="77777777" w:rsidTr="00504154">
        <w:tc>
          <w:tcPr>
            <w:tcW w:w="3206" w:type="dxa"/>
            <w:vAlign w:val="center"/>
          </w:tcPr>
          <w:p w14:paraId="2F69713A" w14:textId="77777777" w:rsidR="00741B72" w:rsidRPr="00A26D82" w:rsidRDefault="00741B72" w:rsidP="00A26D82">
            <w:pPr>
              <w:rPr>
                <w:rFonts w:ascii="Courier New" w:hAnsi="Courier New" w:cs="Courier New"/>
                <w:sz w:val="16"/>
                <w:szCs w:val="16"/>
                <w:rPrChange w:id="3045" w:author="Gordon McNab (BRT-UK)" w:date="2022-07-25T16:28:00Z">
                  <w:rPr>
                    <w:lang w:val="en-GB" w:eastAsia="en-GB"/>
                  </w:rPr>
                </w:rPrChange>
              </w:rPr>
              <w:pPrChange w:id="3046" w:author="Gordon McNab (BRT-UK)" w:date="2022-07-25T16:27:00Z">
                <w:pPr>
                  <w:jc w:val="both"/>
                </w:pPr>
              </w:pPrChange>
            </w:pPr>
            <w:proofErr w:type="spellStart"/>
            <w:r w:rsidRPr="00A26D82">
              <w:rPr>
                <w:rFonts w:ascii="Courier New" w:hAnsi="Courier New" w:cs="Courier New"/>
                <w:sz w:val="16"/>
                <w:szCs w:val="16"/>
                <w:rPrChange w:id="3047" w:author="Gordon McNab (BRT-UK)" w:date="2022-07-25T16:28:00Z">
                  <w:rPr>
                    <w:lang w:val="en-GB" w:eastAsia="en-GB"/>
                  </w:rPr>
                </w:rPrChange>
              </w:rPr>
              <w:t>EVE_Mcu_release</w:t>
            </w:r>
            <w:proofErr w:type="spellEnd"/>
          </w:p>
        </w:tc>
        <w:tc>
          <w:tcPr>
            <w:tcW w:w="2938" w:type="dxa"/>
            <w:vAlign w:val="center"/>
          </w:tcPr>
          <w:p w14:paraId="7B299728" w14:textId="578DC62D" w:rsidR="00741B72" w:rsidRPr="00B25283" w:rsidRDefault="00741B72" w:rsidP="00504154">
            <w:pPr>
              <w:jc w:val="both"/>
              <w:rPr>
                <w:bCs/>
                <w:lang w:val="en-GB" w:eastAsia="en-GB"/>
              </w:rPr>
            </w:pPr>
            <w:r w:rsidRPr="00B25283">
              <w:rPr>
                <w:bCs/>
                <w:lang w:val="en-GB" w:eastAsia="en-GB"/>
              </w:rPr>
              <w:t>Release the MCU and its peripheral (SPI, GPIO)</w:t>
            </w:r>
          </w:p>
        </w:tc>
        <w:tc>
          <w:tcPr>
            <w:tcW w:w="2939" w:type="dxa"/>
            <w:vAlign w:val="center"/>
          </w:tcPr>
          <w:p w14:paraId="0598D89D" w14:textId="77777777" w:rsidR="00741B72" w:rsidRPr="00B25283" w:rsidRDefault="00741B72" w:rsidP="00504154">
            <w:pPr>
              <w:jc w:val="both"/>
              <w:rPr>
                <w:bCs/>
                <w:lang w:val="en-GB" w:eastAsia="en-GB"/>
              </w:rPr>
            </w:pPr>
          </w:p>
        </w:tc>
      </w:tr>
      <w:tr w:rsidR="00FA2A95" w14:paraId="468A0B15" w14:textId="77777777" w:rsidTr="00FA2A95">
        <w:tc>
          <w:tcPr>
            <w:tcW w:w="3206" w:type="dxa"/>
            <w:vAlign w:val="center"/>
          </w:tcPr>
          <w:p w14:paraId="74A8E9CA" w14:textId="4989DAE5" w:rsidR="00FA2A95" w:rsidRPr="00A26D82" w:rsidRDefault="00FA2A95" w:rsidP="00A26D82">
            <w:pPr>
              <w:rPr>
                <w:rFonts w:ascii="Courier New" w:hAnsi="Courier New" w:cs="Courier New"/>
                <w:sz w:val="16"/>
                <w:szCs w:val="16"/>
                <w:rPrChange w:id="3048" w:author="Gordon McNab (BRT-UK)" w:date="2022-07-25T16:28:00Z">
                  <w:rPr>
                    <w:lang w:val="en-GB" w:eastAsia="en-GB"/>
                  </w:rPr>
                </w:rPrChange>
              </w:rPr>
              <w:pPrChange w:id="3049" w:author="Gordon McNab (BRT-UK)" w:date="2022-07-25T16:27:00Z">
                <w:pPr>
                  <w:jc w:val="both"/>
                </w:pPr>
              </w:pPrChange>
            </w:pPr>
            <w:proofErr w:type="spellStart"/>
            <w:r w:rsidRPr="00A26D82">
              <w:rPr>
                <w:rFonts w:ascii="Courier New" w:hAnsi="Courier New" w:cs="Courier New"/>
                <w:sz w:val="16"/>
                <w:szCs w:val="16"/>
                <w:rPrChange w:id="3050" w:author="Gordon McNab (BRT-UK)" w:date="2022-07-25T16:28:00Z">
                  <w:rPr>
                    <w:lang w:val="en-GB" w:eastAsia="en-GB"/>
                  </w:rPr>
                </w:rPrChange>
              </w:rPr>
              <w:t>EVE_Mcu_initialize</w:t>
            </w:r>
            <w:proofErr w:type="spellEnd"/>
          </w:p>
        </w:tc>
        <w:tc>
          <w:tcPr>
            <w:tcW w:w="2938" w:type="dxa"/>
            <w:vAlign w:val="center"/>
          </w:tcPr>
          <w:p w14:paraId="42C8BD53" w14:textId="41F132A0" w:rsidR="00FA2A95" w:rsidRPr="00B25283" w:rsidRDefault="00FA2A95" w:rsidP="00FA2A95">
            <w:pPr>
              <w:jc w:val="both"/>
              <w:rPr>
                <w:bCs/>
                <w:lang w:val="en-GB" w:eastAsia="en-GB"/>
              </w:rPr>
            </w:pPr>
            <w:r w:rsidRPr="00B25283">
              <w:rPr>
                <w:bCs/>
                <w:lang w:val="en-GB" w:eastAsia="en-GB"/>
              </w:rPr>
              <w:t xml:space="preserve">Initialize the MCU and its peripheral (SPI, GPIO) </w:t>
            </w:r>
          </w:p>
        </w:tc>
        <w:tc>
          <w:tcPr>
            <w:tcW w:w="2939" w:type="dxa"/>
            <w:vAlign w:val="center"/>
          </w:tcPr>
          <w:p w14:paraId="30FE4F1E" w14:textId="77777777" w:rsidR="00FA2A95" w:rsidRPr="00B25283" w:rsidRDefault="00FA2A95" w:rsidP="00FA2A95">
            <w:pPr>
              <w:jc w:val="both"/>
              <w:rPr>
                <w:bCs/>
                <w:lang w:val="en-GB" w:eastAsia="en-GB"/>
              </w:rPr>
            </w:pPr>
          </w:p>
        </w:tc>
      </w:tr>
      <w:tr w:rsidR="00FA2A95" w14:paraId="1AABFCDA" w14:textId="77777777" w:rsidTr="00FA2A95">
        <w:tc>
          <w:tcPr>
            <w:tcW w:w="3206" w:type="dxa"/>
            <w:vAlign w:val="center"/>
          </w:tcPr>
          <w:p w14:paraId="06143867" w14:textId="489F4E92" w:rsidR="00FA2A95" w:rsidRPr="00A26D82" w:rsidRDefault="00FA2A95" w:rsidP="00A26D82">
            <w:pPr>
              <w:rPr>
                <w:rFonts w:ascii="Courier New" w:hAnsi="Courier New" w:cs="Courier New"/>
                <w:sz w:val="16"/>
                <w:szCs w:val="16"/>
                <w:rPrChange w:id="3051" w:author="Gordon McNab (BRT-UK)" w:date="2022-07-25T16:28:00Z">
                  <w:rPr>
                    <w:lang w:val="en-GB" w:eastAsia="en-GB"/>
                  </w:rPr>
                </w:rPrChange>
              </w:rPr>
              <w:pPrChange w:id="3052" w:author="Gordon McNab (BRT-UK)" w:date="2022-07-25T16:27:00Z">
                <w:pPr>
                  <w:jc w:val="both"/>
                </w:pPr>
              </w:pPrChange>
            </w:pPr>
            <w:proofErr w:type="spellStart"/>
            <w:r w:rsidRPr="00A26D82">
              <w:rPr>
                <w:rFonts w:ascii="Courier New" w:hAnsi="Courier New" w:cs="Courier New"/>
                <w:sz w:val="16"/>
                <w:szCs w:val="16"/>
                <w:rPrChange w:id="3053" w:author="Gordon McNab (BRT-UK)" w:date="2022-07-25T16:28:00Z">
                  <w:rPr>
                    <w:lang w:val="en-GB" w:eastAsia="en-GB"/>
                  </w:rPr>
                </w:rPrChange>
              </w:rPr>
              <w:t>EVE_Millis_initialize</w:t>
            </w:r>
            <w:proofErr w:type="spellEnd"/>
          </w:p>
        </w:tc>
        <w:tc>
          <w:tcPr>
            <w:tcW w:w="2938" w:type="dxa"/>
            <w:vAlign w:val="center"/>
          </w:tcPr>
          <w:p w14:paraId="5A9D0919" w14:textId="53F5E122" w:rsidR="00FA2A95" w:rsidRPr="00B25283" w:rsidRDefault="00831B71" w:rsidP="00FA2A95">
            <w:pPr>
              <w:jc w:val="both"/>
              <w:rPr>
                <w:bCs/>
                <w:lang w:val="en-GB" w:eastAsia="en-GB"/>
              </w:rPr>
            </w:pPr>
            <w:r w:rsidRPr="00B25283">
              <w:rPr>
                <w:bCs/>
                <w:lang w:val="en-GB" w:eastAsia="en-GB"/>
              </w:rPr>
              <w:t>Init MCU</w:t>
            </w:r>
            <w:del w:id="3054" w:author="Gordon McNab (BRT-UK)" w:date="2022-07-25T16:21:00Z">
              <w:r w:rsidRPr="00B25283" w:rsidDel="00A26D82">
                <w:rPr>
                  <w:bCs/>
                  <w:lang w:val="en-GB" w:eastAsia="en-GB"/>
                </w:rPr>
                <w:delText>’</w:delText>
              </w:r>
            </w:del>
            <w:r w:rsidRPr="00B25283">
              <w:rPr>
                <w:bCs/>
                <w:lang w:val="en-GB" w:eastAsia="en-GB"/>
              </w:rPr>
              <w:t>s timer</w:t>
            </w:r>
          </w:p>
        </w:tc>
        <w:tc>
          <w:tcPr>
            <w:tcW w:w="2939" w:type="dxa"/>
            <w:vAlign w:val="center"/>
          </w:tcPr>
          <w:p w14:paraId="2CAA81A7" w14:textId="77777777" w:rsidR="00FA2A95" w:rsidRPr="00B25283" w:rsidRDefault="00FA2A95" w:rsidP="00FA2A95">
            <w:pPr>
              <w:jc w:val="both"/>
              <w:rPr>
                <w:bCs/>
                <w:lang w:val="en-GB" w:eastAsia="en-GB"/>
              </w:rPr>
            </w:pPr>
          </w:p>
        </w:tc>
      </w:tr>
      <w:tr w:rsidR="00FA2A95" w14:paraId="5C0A70F1" w14:textId="77777777" w:rsidTr="00FA2A95">
        <w:tc>
          <w:tcPr>
            <w:tcW w:w="3206" w:type="dxa"/>
            <w:vAlign w:val="center"/>
          </w:tcPr>
          <w:p w14:paraId="1DC24852" w14:textId="2296068A" w:rsidR="00FA2A95" w:rsidRPr="00A26D82" w:rsidRDefault="00FA2A95" w:rsidP="00A26D82">
            <w:pPr>
              <w:rPr>
                <w:rFonts w:ascii="Courier New" w:hAnsi="Courier New" w:cs="Courier New"/>
                <w:sz w:val="16"/>
                <w:szCs w:val="16"/>
                <w:rPrChange w:id="3055" w:author="Gordon McNab (BRT-UK)" w:date="2022-07-25T16:28:00Z">
                  <w:rPr>
                    <w:lang w:val="en-GB" w:eastAsia="en-GB"/>
                  </w:rPr>
                </w:rPrChange>
              </w:rPr>
              <w:pPrChange w:id="3056" w:author="Gordon McNab (BRT-UK)" w:date="2022-07-25T16:27:00Z">
                <w:pPr>
                  <w:jc w:val="both"/>
                </w:pPr>
              </w:pPrChange>
            </w:pPr>
            <w:proofErr w:type="spellStart"/>
            <w:r w:rsidRPr="00A26D82">
              <w:rPr>
                <w:rFonts w:ascii="Courier New" w:hAnsi="Courier New" w:cs="Courier New"/>
                <w:sz w:val="16"/>
                <w:szCs w:val="16"/>
                <w:rPrChange w:id="3057" w:author="Gordon McNab (BRT-UK)" w:date="2022-07-25T16:28:00Z">
                  <w:rPr>
                    <w:lang w:val="en-GB" w:eastAsia="en-GB"/>
                  </w:rPr>
                </w:rPrChange>
              </w:rPr>
              <w:t>EVE_Millis_release</w:t>
            </w:r>
            <w:proofErr w:type="spellEnd"/>
          </w:p>
        </w:tc>
        <w:tc>
          <w:tcPr>
            <w:tcW w:w="2938" w:type="dxa"/>
            <w:vAlign w:val="center"/>
          </w:tcPr>
          <w:p w14:paraId="36504F06" w14:textId="2E3BDB03" w:rsidR="00FA2A95" w:rsidRPr="00B25283" w:rsidRDefault="00831B71" w:rsidP="00FA2A95">
            <w:pPr>
              <w:jc w:val="both"/>
              <w:rPr>
                <w:bCs/>
                <w:lang w:val="en-GB" w:eastAsia="en-GB"/>
              </w:rPr>
            </w:pPr>
            <w:r w:rsidRPr="00B25283">
              <w:rPr>
                <w:bCs/>
                <w:lang w:val="en-GB" w:eastAsia="en-GB"/>
              </w:rPr>
              <w:t>Release MCU</w:t>
            </w:r>
            <w:del w:id="3058" w:author="Gordon McNab (BRT-UK)" w:date="2022-07-25T16:21:00Z">
              <w:r w:rsidRPr="00B25283" w:rsidDel="00A26D82">
                <w:rPr>
                  <w:bCs/>
                  <w:lang w:val="en-GB" w:eastAsia="en-GB"/>
                </w:rPr>
                <w:delText>’</w:delText>
              </w:r>
            </w:del>
            <w:r w:rsidRPr="00B25283">
              <w:rPr>
                <w:bCs/>
                <w:lang w:val="en-GB" w:eastAsia="en-GB"/>
              </w:rPr>
              <w:t>s timer</w:t>
            </w:r>
          </w:p>
        </w:tc>
        <w:tc>
          <w:tcPr>
            <w:tcW w:w="2939" w:type="dxa"/>
            <w:vAlign w:val="center"/>
          </w:tcPr>
          <w:p w14:paraId="46E630ED" w14:textId="77777777" w:rsidR="00FA2A95" w:rsidRPr="00B25283" w:rsidRDefault="00FA2A95" w:rsidP="00FA2A95">
            <w:pPr>
              <w:jc w:val="both"/>
              <w:rPr>
                <w:bCs/>
                <w:lang w:val="en-GB" w:eastAsia="en-GB"/>
              </w:rPr>
            </w:pPr>
          </w:p>
        </w:tc>
      </w:tr>
      <w:tr w:rsidR="00FA2A95" w14:paraId="4BD32497" w14:textId="77777777" w:rsidTr="00FA2A95">
        <w:tc>
          <w:tcPr>
            <w:tcW w:w="3206" w:type="dxa"/>
            <w:vAlign w:val="center"/>
          </w:tcPr>
          <w:p w14:paraId="30AFEDBE" w14:textId="7085AB41" w:rsidR="00FA2A95" w:rsidRPr="00A26D82" w:rsidRDefault="00FA2A95" w:rsidP="00A26D82">
            <w:pPr>
              <w:rPr>
                <w:rFonts w:ascii="Courier New" w:hAnsi="Courier New" w:cs="Courier New"/>
                <w:sz w:val="16"/>
                <w:szCs w:val="16"/>
                <w:rPrChange w:id="3059" w:author="Gordon McNab (BRT-UK)" w:date="2022-07-25T16:28:00Z">
                  <w:rPr>
                    <w:lang w:val="en-GB" w:eastAsia="en-GB"/>
                  </w:rPr>
                </w:rPrChange>
              </w:rPr>
              <w:pPrChange w:id="3060" w:author="Gordon McNab (BRT-UK)" w:date="2022-07-25T16:27:00Z">
                <w:pPr>
                  <w:jc w:val="both"/>
                </w:pPr>
              </w:pPrChange>
            </w:pPr>
            <w:proofErr w:type="spellStart"/>
            <w:r w:rsidRPr="00A26D82">
              <w:rPr>
                <w:rFonts w:ascii="Courier New" w:hAnsi="Courier New" w:cs="Courier New"/>
                <w:sz w:val="16"/>
                <w:szCs w:val="16"/>
                <w:rPrChange w:id="3061" w:author="Gordon McNab (BRT-UK)" w:date="2022-07-25T16:28:00Z">
                  <w:rPr>
                    <w:lang w:val="en-GB" w:eastAsia="en-GB"/>
                  </w:rPr>
                </w:rPrChange>
              </w:rPr>
              <w:lastRenderedPageBreak/>
              <w:t>EVE_HalImpl_initialize</w:t>
            </w:r>
            <w:proofErr w:type="spellEnd"/>
          </w:p>
        </w:tc>
        <w:tc>
          <w:tcPr>
            <w:tcW w:w="2938" w:type="dxa"/>
            <w:vAlign w:val="center"/>
          </w:tcPr>
          <w:p w14:paraId="57B43218" w14:textId="3159FA75" w:rsidR="00FA2A95" w:rsidRPr="00B25283" w:rsidRDefault="00831B71" w:rsidP="00FA2A95">
            <w:pPr>
              <w:jc w:val="both"/>
              <w:rPr>
                <w:bCs/>
                <w:lang w:val="en-GB" w:eastAsia="en-GB"/>
              </w:rPr>
            </w:pPr>
            <w:r w:rsidRPr="00B25283">
              <w:rPr>
                <w:bCs/>
                <w:lang w:val="en-GB" w:eastAsia="en-GB"/>
              </w:rPr>
              <w:t>Initialize HAL platform</w:t>
            </w:r>
          </w:p>
        </w:tc>
        <w:tc>
          <w:tcPr>
            <w:tcW w:w="2939" w:type="dxa"/>
            <w:vAlign w:val="center"/>
          </w:tcPr>
          <w:p w14:paraId="184304C4" w14:textId="77777777" w:rsidR="00FA2A95" w:rsidRPr="00B25283" w:rsidRDefault="00FA2A95" w:rsidP="00FA2A95">
            <w:pPr>
              <w:jc w:val="both"/>
              <w:rPr>
                <w:bCs/>
                <w:lang w:val="en-GB" w:eastAsia="en-GB"/>
              </w:rPr>
            </w:pPr>
          </w:p>
        </w:tc>
      </w:tr>
      <w:tr w:rsidR="00FA2A95" w14:paraId="3BC2CA05" w14:textId="77777777" w:rsidTr="00FA2A95">
        <w:tc>
          <w:tcPr>
            <w:tcW w:w="3206" w:type="dxa"/>
            <w:vAlign w:val="center"/>
          </w:tcPr>
          <w:p w14:paraId="08E740F0" w14:textId="5307D59F" w:rsidR="00FA2A95" w:rsidRPr="00A26D82" w:rsidRDefault="00FA2A95" w:rsidP="00A26D82">
            <w:pPr>
              <w:rPr>
                <w:rFonts w:ascii="Courier New" w:hAnsi="Courier New" w:cs="Courier New"/>
                <w:sz w:val="16"/>
                <w:szCs w:val="16"/>
                <w:rPrChange w:id="3062" w:author="Gordon McNab (BRT-UK)" w:date="2022-07-25T16:28:00Z">
                  <w:rPr>
                    <w:lang w:val="en-GB" w:eastAsia="en-GB"/>
                  </w:rPr>
                </w:rPrChange>
              </w:rPr>
              <w:pPrChange w:id="3063" w:author="Gordon McNab (BRT-UK)" w:date="2022-07-25T16:27:00Z">
                <w:pPr>
                  <w:jc w:val="both"/>
                </w:pPr>
              </w:pPrChange>
            </w:pPr>
            <w:proofErr w:type="spellStart"/>
            <w:r w:rsidRPr="00A26D82">
              <w:rPr>
                <w:rFonts w:ascii="Courier New" w:hAnsi="Courier New" w:cs="Courier New"/>
                <w:sz w:val="16"/>
                <w:szCs w:val="16"/>
                <w:rPrChange w:id="3064" w:author="Gordon McNab (BRT-UK)" w:date="2022-07-25T16:28:00Z">
                  <w:rPr>
                    <w:lang w:val="en-GB" w:eastAsia="en-GB"/>
                  </w:rPr>
                </w:rPrChange>
              </w:rPr>
              <w:t>EVE_HalImpl_release</w:t>
            </w:r>
            <w:proofErr w:type="spellEnd"/>
          </w:p>
        </w:tc>
        <w:tc>
          <w:tcPr>
            <w:tcW w:w="2938" w:type="dxa"/>
            <w:vAlign w:val="center"/>
          </w:tcPr>
          <w:p w14:paraId="15E85A8E" w14:textId="44532231" w:rsidR="00FA2A95" w:rsidRPr="00B25283" w:rsidRDefault="00831B71" w:rsidP="00FA2A95">
            <w:pPr>
              <w:jc w:val="both"/>
              <w:rPr>
                <w:bCs/>
                <w:lang w:val="en-GB" w:eastAsia="en-GB"/>
              </w:rPr>
            </w:pPr>
            <w:r w:rsidRPr="00B25283">
              <w:rPr>
                <w:bCs/>
                <w:lang w:val="en-GB" w:eastAsia="en-GB"/>
              </w:rPr>
              <w:t>Release HAL platform</w:t>
            </w:r>
          </w:p>
        </w:tc>
        <w:tc>
          <w:tcPr>
            <w:tcW w:w="2939" w:type="dxa"/>
            <w:vAlign w:val="center"/>
          </w:tcPr>
          <w:p w14:paraId="39A23EE9" w14:textId="77777777" w:rsidR="00FA2A95" w:rsidRPr="00B25283" w:rsidRDefault="00FA2A95" w:rsidP="00FA2A95">
            <w:pPr>
              <w:jc w:val="both"/>
              <w:rPr>
                <w:bCs/>
                <w:lang w:val="en-GB" w:eastAsia="en-GB"/>
              </w:rPr>
            </w:pPr>
          </w:p>
        </w:tc>
      </w:tr>
      <w:tr w:rsidR="00FA2A95" w14:paraId="4D52243D" w14:textId="77777777" w:rsidTr="00FA2A95">
        <w:tc>
          <w:tcPr>
            <w:tcW w:w="3206" w:type="dxa"/>
            <w:vAlign w:val="center"/>
          </w:tcPr>
          <w:p w14:paraId="2C6B72BC" w14:textId="6E9B1C16" w:rsidR="00FA2A95" w:rsidRPr="00A26D82" w:rsidRDefault="00FA2A95" w:rsidP="00A26D82">
            <w:pPr>
              <w:rPr>
                <w:rFonts w:ascii="Courier New" w:hAnsi="Courier New" w:cs="Courier New"/>
                <w:sz w:val="16"/>
                <w:szCs w:val="16"/>
                <w:rPrChange w:id="3065" w:author="Gordon McNab (BRT-UK)" w:date="2022-07-25T16:28:00Z">
                  <w:rPr>
                    <w:lang w:val="en-GB" w:eastAsia="en-GB"/>
                  </w:rPr>
                </w:rPrChange>
              </w:rPr>
              <w:pPrChange w:id="3066" w:author="Gordon McNab (BRT-UK)" w:date="2022-07-25T16:27:00Z">
                <w:pPr>
                  <w:jc w:val="both"/>
                </w:pPr>
              </w:pPrChange>
            </w:pPr>
            <w:proofErr w:type="spellStart"/>
            <w:r w:rsidRPr="00A26D82">
              <w:rPr>
                <w:rFonts w:ascii="Courier New" w:hAnsi="Courier New" w:cs="Courier New"/>
                <w:sz w:val="16"/>
                <w:szCs w:val="16"/>
                <w:rPrChange w:id="3067" w:author="Gordon McNab (BRT-UK)" w:date="2022-07-25T16:28:00Z">
                  <w:rPr>
                    <w:lang w:val="en-GB" w:eastAsia="en-GB"/>
                  </w:rPr>
                </w:rPrChange>
              </w:rPr>
              <w:t>EVE_HalImpl_defaults</w:t>
            </w:r>
            <w:proofErr w:type="spellEnd"/>
          </w:p>
        </w:tc>
        <w:tc>
          <w:tcPr>
            <w:tcW w:w="2938" w:type="dxa"/>
            <w:vAlign w:val="center"/>
          </w:tcPr>
          <w:p w14:paraId="64705D28" w14:textId="7E48E6FF" w:rsidR="00FA2A95" w:rsidRPr="00B25283" w:rsidRDefault="00831B71" w:rsidP="00FA2A95">
            <w:pPr>
              <w:jc w:val="both"/>
              <w:rPr>
                <w:bCs/>
                <w:lang w:val="en-GB" w:eastAsia="en-GB"/>
              </w:rPr>
            </w:pPr>
            <w:r w:rsidRPr="00B25283">
              <w:rPr>
                <w:bCs/>
                <w:lang w:val="en-GB" w:eastAsia="en-GB"/>
              </w:rPr>
              <w:t>Set the default configuration parameters</w:t>
            </w:r>
          </w:p>
        </w:tc>
        <w:tc>
          <w:tcPr>
            <w:tcW w:w="2939" w:type="dxa"/>
            <w:vAlign w:val="center"/>
          </w:tcPr>
          <w:p w14:paraId="5C9AAA24" w14:textId="77777777" w:rsidR="00FA2A95" w:rsidRPr="00B25283" w:rsidRDefault="00FA2A95" w:rsidP="00FA2A95">
            <w:pPr>
              <w:jc w:val="both"/>
              <w:rPr>
                <w:bCs/>
                <w:lang w:val="en-GB" w:eastAsia="en-GB"/>
              </w:rPr>
            </w:pPr>
          </w:p>
        </w:tc>
      </w:tr>
      <w:tr w:rsidR="00FA2A95" w14:paraId="2815E607" w14:textId="77777777" w:rsidTr="00FA2A95">
        <w:tc>
          <w:tcPr>
            <w:tcW w:w="3206" w:type="dxa"/>
            <w:vAlign w:val="center"/>
          </w:tcPr>
          <w:p w14:paraId="4DE5C89B" w14:textId="4F916456" w:rsidR="00FA2A95" w:rsidRPr="00A26D82" w:rsidRDefault="00FA2A95" w:rsidP="00A26D82">
            <w:pPr>
              <w:rPr>
                <w:rFonts w:ascii="Courier New" w:hAnsi="Courier New" w:cs="Courier New"/>
                <w:sz w:val="16"/>
                <w:szCs w:val="16"/>
                <w:rPrChange w:id="3068" w:author="Gordon McNab (BRT-UK)" w:date="2022-07-25T16:28:00Z">
                  <w:rPr>
                    <w:lang w:val="en-GB" w:eastAsia="en-GB"/>
                  </w:rPr>
                </w:rPrChange>
              </w:rPr>
              <w:pPrChange w:id="3069" w:author="Gordon McNab (BRT-UK)" w:date="2022-07-25T16:27:00Z">
                <w:pPr>
                  <w:jc w:val="both"/>
                </w:pPr>
              </w:pPrChange>
            </w:pPr>
            <w:proofErr w:type="spellStart"/>
            <w:r w:rsidRPr="00A26D82">
              <w:rPr>
                <w:rFonts w:ascii="Courier New" w:hAnsi="Courier New" w:cs="Courier New"/>
                <w:sz w:val="16"/>
                <w:szCs w:val="16"/>
                <w:rPrChange w:id="3070" w:author="Gordon McNab (BRT-UK)" w:date="2022-07-25T16:28:00Z">
                  <w:rPr>
                    <w:lang w:val="en-GB" w:eastAsia="en-GB"/>
                  </w:rPr>
                </w:rPrChange>
              </w:rPr>
              <w:t>EVE_HalImpl_close</w:t>
            </w:r>
            <w:proofErr w:type="spellEnd"/>
          </w:p>
        </w:tc>
        <w:tc>
          <w:tcPr>
            <w:tcW w:w="2938" w:type="dxa"/>
            <w:vAlign w:val="center"/>
          </w:tcPr>
          <w:p w14:paraId="73DC690A" w14:textId="7566F0D2" w:rsidR="00FA2A95" w:rsidRPr="00B25283" w:rsidRDefault="00831B71" w:rsidP="00FA2A95">
            <w:pPr>
              <w:jc w:val="both"/>
              <w:rPr>
                <w:bCs/>
                <w:lang w:val="en-GB" w:eastAsia="en-GB"/>
              </w:rPr>
            </w:pPr>
            <w:r w:rsidRPr="00B25283">
              <w:rPr>
                <w:bCs/>
                <w:lang w:val="en-GB" w:eastAsia="en-GB"/>
              </w:rPr>
              <w:t>Close a HAL context</w:t>
            </w:r>
          </w:p>
        </w:tc>
        <w:tc>
          <w:tcPr>
            <w:tcW w:w="2939" w:type="dxa"/>
            <w:vAlign w:val="center"/>
          </w:tcPr>
          <w:p w14:paraId="61F01DCA" w14:textId="77777777" w:rsidR="00FA2A95" w:rsidRPr="00B25283" w:rsidRDefault="00FA2A95" w:rsidP="00FA2A95">
            <w:pPr>
              <w:jc w:val="both"/>
              <w:rPr>
                <w:bCs/>
                <w:lang w:val="en-GB" w:eastAsia="en-GB"/>
              </w:rPr>
            </w:pPr>
          </w:p>
        </w:tc>
      </w:tr>
      <w:tr w:rsidR="00FA2A95" w14:paraId="4ED656A3" w14:textId="77777777" w:rsidTr="00FA2A95">
        <w:tc>
          <w:tcPr>
            <w:tcW w:w="3206" w:type="dxa"/>
            <w:vAlign w:val="center"/>
          </w:tcPr>
          <w:p w14:paraId="5A7F5539" w14:textId="17C32A43" w:rsidR="00FA2A95" w:rsidRPr="00A26D82" w:rsidRDefault="00FA2A95" w:rsidP="00A26D82">
            <w:pPr>
              <w:rPr>
                <w:rFonts w:ascii="Courier New" w:hAnsi="Courier New" w:cs="Courier New"/>
                <w:sz w:val="16"/>
                <w:szCs w:val="16"/>
                <w:rPrChange w:id="3071" w:author="Gordon McNab (BRT-UK)" w:date="2022-07-25T16:28:00Z">
                  <w:rPr>
                    <w:lang w:val="en-GB" w:eastAsia="en-GB"/>
                  </w:rPr>
                </w:rPrChange>
              </w:rPr>
              <w:pPrChange w:id="3072" w:author="Gordon McNab (BRT-UK)" w:date="2022-07-25T16:27:00Z">
                <w:pPr>
                  <w:jc w:val="both"/>
                </w:pPr>
              </w:pPrChange>
            </w:pPr>
            <w:proofErr w:type="spellStart"/>
            <w:r w:rsidRPr="00A26D82">
              <w:rPr>
                <w:rFonts w:ascii="Courier New" w:hAnsi="Courier New" w:cs="Courier New"/>
                <w:sz w:val="16"/>
                <w:szCs w:val="16"/>
                <w:rPrChange w:id="3073" w:author="Gordon McNab (BRT-UK)" w:date="2022-07-25T16:28:00Z">
                  <w:rPr>
                    <w:lang w:val="en-GB" w:eastAsia="en-GB"/>
                  </w:rPr>
                </w:rPrChange>
              </w:rPr>
              <w:t>EVE_HalImpl_idle</w:t>
            </w:r>
            <w:proofErr w:type="spellEnd"/>
          </w:p>
        </w:tc>
        <w:tc>
          <w:tcPr>
            <w:tcW w:w="2938" w:type="dxa"/>
            <w:vAlign w:val="center"/>
          </w:tcPr>
          <w:p w14:paraId="1CBC5010" w14:textId="17474CC1" w:rsidR="00FA2A95" w:rsidRPr="00B25283" w:rsidRDefault="00831B71" w:rsidP="00FA2A95">
            <w:pPr>
              <w:jc w:val="both"/>
              <w:rPr>
                <w:bCs/>
                <w:lang w:val="en-GB" w:eastAsia="en-GB"/>
              </w:rPr>
            </w:pPr>
            <w:r w:rsidRPr="00B25283">
              <w:rPr>
                <w:bCs/>
                <w:lang w:val="en-GB" w:eastAsia="en-GB"/>
              </w:rPr>
              <w:t xml:space="preserve">Idle </w:t>
            </w:r>
            <w:proofErr w:type="spellStart"/>
            <w:r w:rsidRPr="00B25283">
              <w:rPr>
                <w:bCs/>
                <w:lang w:val="en-GB" w:eastAsia="en-GB"/>
              </w:rPr>
              <w:t>callback</w:t>
            </w:r>
            <w:proofErr w:type="spellEnd"/>
            <w:r w:rsidRPr="00B25283">
              <w:rPr>
                <w:bCs/>
                <w:lang w:val="en-GB" w:eastAsia="en-GB"/>
              </w:rPr>
              <w:t xml:space="preserve"> function. Call regularly to update frequently changing internal state</w:t>
            </w:r>
          </w:p>
        </w:tc>
        <w:tc>
          <w:tcPr>
            <w:tcW w:w="2939" w:type="dxa"/>
            <w:vAlign w:val="center"/>
          </w:tcPr>
          <w:p w14:paraId="31FB19D5" w14:textId="77777777" w:rsidR="00FA2A95" w:rsidRPr="00B25283" w:rsidRDefault="00FA2A95" w:rsidP="00FA2A95">
            <w:pPr>
              <w:jc w:val="both"/>
              <w:rPr>
                <w:bCs/>
                <w:lang w:val="en-GB" w:eastAsia="en-GB"/>
              </w:rPr>
            </w:pPr>
          </w:p>
        </w:tc>
      </w:tr>
      <w:tr w:rsidR="00FA2A95" w14:paraId="23296D6E" w14:textId="77777777" w:rsidTr="00FA2A95">
        <w:tc>
          <w:tcPr>
            <w:tcW w:w="3206" w:type="dxa"/>
            <w:vAlign w:val="center"/>
          </w:tcPr>
          <w:p w14:paraId="1A854882" w14:textId="3538F8D9" w:rsidR="00FA2A95" w:rsidRPr="00A26D82" w:rsidRDefault="00FA2A95" w:rsidP="00A26D82">
            <w:pPr>
              <w:rPr>
                <w:rFonts w:ascii="Courier New" w:hAnsi="Courier New" w:cs="Courier New"/>
                <w:sz w:val="16"/>
                <w:szCs w:val="16"/>
                <w:rPrChange w:id="3074" w:author="Gordon McNab (BRT-UK)" w:date="2022-07-25T16:28:00Z">
                  <w:rPr>
                    <w:lang w:val="en-GB" w:eastAsia="en-GB"/>
                  </w:rPr>
                </w:rPrChange>
              </w:rPr>
              <w:pPrChange w:id="3075" w:author="Gordon McNab (BRT-UK)" w:date="2022-07-25T16:27:00Z">
                <w:pPr>
                  <w:jc w:val="both"/>
                </w:pPr>
              </w:pPrChange>
            </w:pPr>
            <w:proofErr w:type="spellStart"/>
            <w:r w:rsidRPr="00A26D82">
              <w:rPr>
                <w:rFonts w:ascii="Courier New" w:hAnsi="Courier New" w:cs="Courier New"/>
                <w:sz w:val="16"/>
                <w:szCs w:val="16"/>
                <w:rPrChange w:id="3076" w:author="Gordon McNab (BRT-UK)" w:date="2022-07-25T16:28:00Z">
                  <w:rPr>
                    <w:lang w:val="en-GB" w:eastAsia="en-GB"/>
                  </w:rPr>
                </w:rPrChange>
              </w:rPr>
              <w:t>EVE_Hal_startTransfer</w:t>
            </w:r>
            <w:proofErr w:type="spellEnd"/>
          </w:p>
        </w:tc>
        <w:tc>
          <w:tcPr>
            <w:tcW w:w="2938" w:type="dxa"/>
            <w:vAlign w:val="center"/>
          </w:tcPr>
          <w:p w14:paraId="778A8724" w14:textId="5D2FF0ED" w:rsidR="00FA2A95" w:rsidRPr="00B25283" w:rsidRDefault="00FA2A95" w:rsidP="00FA2A95">
            <w:pPr>
              <w:jc w:val="both"/>
              <w:rPr>
                <w:bCs/>
                <w:lang w:val="en-GB" w:eastAsia="en-GB"/>
              </w:rPr>
            </w:pPr>
            <w:r w:rsidRPr="00B25283">
              <w:rPr>
                <w:bCs/>
                <w:lang w:val="en-GB" w:eastAsia="en-GB"/>
              </w:rPr>
              <w:t>Initiate address phase by transmitting 3 bytes address code and assert CS</w:t>
            </w:r>
          </w:p>
        </w:tc>
        <w:tc>
          <w:tcPr>
            <w:tcW w:w="2939" w:type="dxa"/>
            <w:vAlign w:val="center"/>
          </w:tcPr>
          <w:p w14:paraId="642A1F6C" w14:textId="2E9F32BB" w:rsidR="00FA2A95" w:rsidRPr="00B25283" w:rsidRDefault="00FA2A95" w:rsidP="00FA2A95">
            <w:pPr>
              <w:jc w:val="both"/>
              <w:rPr>
                <w:bCs/>
                <w:lang w:val="en-GB" w:eastAsia="en-GB"/>
              </w:rPr>
            </w:pPr>
            <w:r w:rsidRPr="00B25283">
              <w:rPr>
                <w:bCs/>
                <w:lang w:val="en-GB" w:eastAsia="en-GB"/>
              </w:rPr>
              <w:t>For SPI reading, there are 3 dummy bytes to be returned and discarded.</w:t>
            </w:r>
          </w:p>
        </w:tc>
      </w:tr>
      <w:tr w:rsidR="00FA2A95" w14:paraId="5187822D" w14:textId="77777777" w:rsidTr="00FA2A95">
        <w:tc>
          <w:tcPr>
            <w:tcW w:w="3206" w:type="dxa"/>
            <w:vAlign w:val="center"/>
          </w:tcPr>
          <w:p w14:paraId="31DB16A0" w14:textId="65AF729F" w:rsidR="00FA2A95" w:rsidRPr="00A26D82" w:rsidRDefault="00FA2A95" w:rsidP="00A26D82">
            <w:pPr>
              <w:rPr>
                <w:rFonts w:ascii="Courier New" w:hAnsi="Courier New" w:cs="Courier New"/>
                <w:sz w:val="16"/>
                <w:szCs w:val="16"/>
                <w:rPrChange w:id="3077" w:author="Gordon McNab (BRT-UK)" w:date="2022-07-25T16:28:00Z">
                  <w:rPr>
                    <w:lang w:val="en-GB" w:eastAsia="en-GB"/>
                  </w:rPr>
                </w:rPrChange>
              </w:rPr>
              <w:pPrChange w:id="3078" w:author="Gordon McNab (BRT-UK)" w:date="2022-07-25T16:27:00Z">
                <w:pPr>
                  <w:jc w:val="both"/>
                </w:pPr>
              </w:pPrChange>
            </w:pPr>
            <w:proofErr w:type="spellStart"/>
            <w:r w:rsidRPr="00A26D82">
              <w:rPr>
                <w:rFonts w:ascii="Courier New" w:hAnsi="Courier New" w:cs="Courier New"/>
                <w:sz w:val="16"/>
                <w:szCs w:val="16"/>
                <w:rPrChange w:id="3079" w:author="Gordon McNab (BRT-UK)" w:date="2022-07-25T16:28:00Z">
                  <w:rPr>
                    <w:lang w:val="en-GB" w:eastAsia="en-GB"/>
                  </w:rPr>
                </w:rPrChange>
              </w:rPr>
              <w:t>EVE_Hal_endTransfer</w:t>
            </w:r>
            <w:proofErr w:type="spellEnd"/>
          </w:p>
        </w:tc>
        <w:tc>
          <w:tcPr>
            <w:tcW w:w="2938" w:type="dxa"/>
            <w:vAlign w:val="center"/>
          </w:tcPr>
          <w:p w14:paraId="06B1C637" w14:textId="133A94E8" w:rsidR="00FA2A95" w:rsidRPr="00B25283" w:rsidRDefault="00FA2A95" w:rsidP="00FA2A95">
            <w:pPr>
              <w:jc w:val="both"/>
              <w:rPr>
                <w:bCs/>
                <w:lang w:val="en-GB" w:eastAsia="en-GB"/>
              </w:rPr>
            </w:pPr>
            <w:r w:rsidRPr="00B25283">
              <w:rPr>
                <w:bCs/>
                <w:lang w:val="en-GB" w:eastAsia="en-GB"/>
              </w:rPr>
              <w:t>De-assert the CS to end the SPI transferring</w:t>
            </w:r>
          </w:p>
        </w:tc>
        <w:tc>
          <w:tcPr>
            <w:tcW w:w="2939" w:type="dxa"/>
            <w:vAlign w:val="center"/>
          </w:tcPr>
          <w:p w14:paraId="256289FF" w14:textId="77777777" w:rsidR="00FA2A95" w:rsidRPr="00B25283" w:rsidRDefault="00FA2A95" w:rsidP="00FA2A95">
            <w:pPr>
              <w:jc w:val="both"/>
              <w:rPr>
                <w:bCs/>
                <w:lang w:val="en-GB" w:eastAsia="en-GB"/>
              </w:rPr>
            </w:pPr>
          </w:p>
        </w:tc>
      </w:tr>
      <w:tr w:rsidR="00FA2A95" w14:paraId="3F90BFD4" w14:textId="77777777" w:rsidTr="00FA2A95">
        <w:tc>
          <w:tcPr>
            <w:tcW w:w="3206" w:type="dxa"/>
            <w:vAlign w:val="center"/>
          </w:tcPr>
          <w:p w14:paraId="3DB0BC32" w14:textId="16CD3D25" w:rsidR="00FA2A95" w:rsidRPr="00A26D82" w:rsidRDefault="00FA2A95" w:rsidP="00A26D82">
            <w:pPr>
              <w:rPr>
                <w:rFonts w:ascii="Courier New" w:hAnsi="Courier New" w:cs="Courier New"/>
                <w:sz w:val="16"/>
                <w:szCs w:val="16"/>
                <w:rPrChange w:id="3080" w:author="Gordon McNab (BRT-UK)" w:date="2022-07-25T16:28:00Z">
                  <w:rPr>
                    <w:lang w:val="en-GB" w:eastAsia="en-GB"/>
                  </w:rPr>
                </w:rPrChange>
              </w:rPr>
              <w:pPrChange w:id="3081" w:author="Gordon McNab (BRT-UK)" w:date="2022-07-25T16:27:00Z">
                <w:pPr>
                  <w:jc w:val="both"/>
                </w:pPr>
              </w:pPrChange>
            </w:pPr>
            <w:proofErr w:type="spellStart"/>
            <w:r w:rsidRPr="00A26D82">
              <w:rPr>
                <w:rFonts w:ascii="Courier New" w:hAnsi="Courier New" w:cs="Courier New"/>
                <w:sz w:val="16"/>
                <w:szCs w:val="16"/>
                <w:rPrChange w:id="3082" w:author="Gordon McNab (BRT-UK)" w:date="2022-07-25T16:28:00Z">
                  <w:rPr>
                    <w:lang w:val="en-GB" w:eastAsia="en-GB"/>
                  </w:rPr>
                </w:rPrChange>
              </w:rPr>
              <w:t>EVE_Hal_flush</w:t>
            </w:r>
            <w:proofErr w:type="spellEnd"/>
          </w:p>
        </w:tc>
        <w:tc>
          <w:tcPr>
            <w:tcW w:w="2938" w:type="dxa"/>
            <w:vAlign w:val="center"/>
          </w:tcPr>
          <w:p w14:paraId="4ACEDFD2" w14:textId="2D715379" w:rsidR="00FA2A95" w:rsidRPr="00B25283" w:rsidRDefault="00831B71" w:rsidP="00FA2A95">
            <w:pPr>
              <w:jc w:val="both"/>
              <w:rPr>
                <w:bCs/>
                <w:lang w:val="en-GB" w:eastAsia="en-GB"/>
              </w:rPr>
            </w:pPr>
            <w:r w:rsidRPr="00B25283">
              <w:rPr>
                <w:bCs/>
                <w:lang w:val="en-GB" w:eastAsia="en-GB"/>
              </w:rPr>
              <w:t>Flush data to Coprocessor</w:t>
            </w:r>
          </w:p>
        </w:tc>
        <w:tc>
          <w:tcPr>
            <w:tcW w:w="2939" w:type="dxa"/>
            <w:vAlign w:val="center"/>
          </w:tcPr>
          <w:p w14:paraId="5D3BCCC8" w14:textId="77777777" w:rsidR="00FA2A95" w:rsidRPr="00B25283" w:rsidRDefault="00FA2A95" w:rsidP="00FA2A95">
            <w:pPr>
              <w:jc w:val="both"/>
              <w:rPr>
                <w:bCs/>
                <w:lang w:val="en-GB" w:eastAsia="en-GB"/>
              </w:rPr>
            </w:pPr>
          </w:p>
        </w:tc>
      </w:tr>
      <w:tr w:rsidR="00FA2A95" w14:paraId="5D8F93F4" w14:textId="77777777" w:rsidTr="00FA2A95">
        <w:tc>
          <w:tcPr>
            <w:tcW w:w="3206" w:type="dxa"/>
            <w:vAlign w:val="center"/>
          </w:tcPr>
          <w:p w14:paraId="24195729" w14:textId="5AAF5FD3" w:rsidR="00FA2A95" w:rsidRPr="00A26D82" w:rsidRDefault="00FA2A95" w:rsidP="00A26D82">
            <w:pPr>
              <w:rPr>
                <w:rFonts w:ascii="Courier New" w:hAnsi="Courier New" w:cs="Courier New"/>
                <w:sz w:val="16"/>
                <w:szCs w:val="16"/>
                <w:rPrChange w:id="3083" w:author="Gordon McNab (BRT-UK)" w:date="2022-07-25T16:28:00Z">
                  <w:rPr>
                    <w:lang w:val="en-GB" w:eastAsia="en-GB"/>
                  </w:rPr>
                </w:rPrChange>
              </w:rPr>
              <w:pPrChange w:id="3084" w:author="Gordon McNab (BRT-UK)" w:date="2022-07-25T16:27:00Z">
                <w:pPr>
                  <w:jc w:val="both"/>
                </w:pPr>
              </w:pPrChange>
            </w:pPr>
            <w:r w:rsidRPr="00A26D82">
              <w:rPr>
                <w:rFonts w:ascii="Courier New" w:hAnsi="Courier New" w:cs="Courier New"/>
                <w:sz w:val="16"/>
                <w:szCs w:val="16"/>
                <w:rPrChange w:id="3085" w:author="Gordon McNab (BRT-UK)" w:date="2022-07-25T16:28:00Z">
                  <w:rPr>
                    <w:lang w:val="en-GB" w:eastAsia="en-GB"/>
                  </w:rPr>
                </w:rPrChange>
              </w:rPr>
              <w:t>EVE_Hal_transfer8</w:t>
            </w:r>
          </w:p>
        </w:tc>
        <w:tc>
          <w:tcPr>
            <w:tcW w:w="2938" w:type="dxa"/>
            <w:vAlign w:val="center"/>
          </w:tcPr>
          <w:p w14:paraId="6422FEC8" w14:textId="496F55D5" w:rsidR="00FA2A95" w:rsidRPr="00B25283" w:rsidRDefault="00FA2A95" w:rsidP="00FA2A95">
            <w:pPr>
              <w:jc w:val="both"/>
              <w:rPr>
                <w:bCs/>
                <w:lang w:val="en-GB" w:eastAsia="en-GB"/>
              </w:rPr>
            </w:pPr>
            <w:r w:rsidRPr="00B25283">
              <w:rPr>
                <w:bCs/>
                <w:lang w:val="en-GB" w:eastAsia="en-GB"/>
              </w:rPr>
              <w:t xml:space="preserve">Send or receive one byte </w:t>
            </w:r>
          </w:p>
        </w:tc>
        <w:tc>
          <w:tcPr>
            <w:tcW w:w="2939" w:type="dxa"/>
            <w:vAlign w:val="center"/>
          </w:tcPr>
          <w:p w14:paraId="646618EA" w14:textId="77777777" w:rsidR="00FA2A95" w:rsidRPr="00B25283" w:rsidRDefault="00FA2A95" w:rsidP="00FA2A95">
            <w:pPr>
              <w:jc w:val="both"/>
              <w:rPr>
                <w:bCs/>
                <w:lang w:val="en-GB" w:eastAsia="en-GB"/>
              </w:rPr>
            </w:pPr>
          </w:p>
        </w:tc>
      </w:tr>
      <w:tr w:rsidR="00FA2A95" w14:paraId="759D30D3" w14:textId="77777777" w:rsidTr="00FA2A95">
        <w:tc>
          <w:tcPr>
            <w:tcW w:w="3206" w:type="dxa"/>
            <w:vAlign w:val="center"/>
          </w:tcPr>
          <w:p w14:paraId="3471462F" w14:textId="14FC0203" w:rsidR="00FA2A95" w:rsidRPr="00A26D82" w:rsidRDefault="00FA2A95" w:rsidP="00A26D82">
            <w:pPr>
              <w:rPr>
                <w:rFonts w:ascii="Courier New" w:hAnsi="Courier New" w:cs="Courier New"/>
                <w:sz w:val="16"/>
                <w:szCs w:val="16"/>
                <w:rPrChange w:id="3086" w:author="Gordon McNab (BRT-UK)" w:date="2022-07-25T16:28:00Z">
                  <w:rPr>
                    <w:lang w:val="en-GB" w:eastAsia="en-GB"/>
                  </w:rPr>
                </w:rPrChange>
              </w:rPr>
              <w:pPrChange w:id="3087" w:author="Gordon McNab (BRT-UK)" w:date="2022-07-25T16:27:00Z">
                <w:pPr>
                  <w:jc w:val="both"/>
                </w:pPr>
              </w:pPrChange>
            </w:pPr>
            <w:r w:rsidRPr="00A26D82">
              <w:rPr>
                <w:rFonts w:ascii="Courier New" w:hAnsi="Courier New" w:cs="Courier New"/>
                <w:sz w:val="16"/>
                <w:szCs w:val="16"/>
                <w:rPrChange w:id="3088" w:author="Gordon McNab (BRT-UK)" w:date="2022-07-25T16:28:00Z">
                  <w:rPr>
                    <w:lang w:val="en-GB" w:eastAsia="en-GB"/>
                  </w:rPr>
                </w:rPrChange>
              </w:rPr>
              <w:t>EVE_Hal_transfer16</w:t>
            </w:r>
          </w:p>
        </w:tc>
        <w:tc>
          <w:tcPr>
            <w:tcW w:w="2938" w:type="dxa"/>
            <w:vAlign w:val="center"/>
          </w:tcPr>
          <w:p w14:paraId="4FCD6449" w14:textId="0DE046CB" w:rsidR="00FA2A95" w:rsidRPr="00B25283" w:rsidRDefault="00831B71" w:rsidP="00FA2A95">
            <w:pPr>
              <w:jc w:val="both"/>
              <w:rPr>
                <w:bCs/>
                <w:lang w:val="en-GB" w:eastAsia="en-GB"/>
              </w:rPr>
            </w:pPr>
            <w:r w:rsidRPr="00B25283">
              <w:rPr>
                <w:bCs/>
                <w:lang w:val="en-GB" w:eastAsia="en-GB"/>
              </w:rPr>
              <w:t>Send or receive 2 bytes</w:t>
            </w:r>
          </w:p>
        </w:tc>
        <w:tc>
          <w:tcPr>
            <w:tcW w:w="2939" w:type="dxa"/>
            <w:vAlign w:val="center"/>
          </w:tcPr>
          <w:p w14:paraId="39CC8FF9" w14:textId="77777777" w:rsidR="00FA2A95" w:rsidRPr="00B25283" w:rsidRDefault="00FA2A95" w:rsidP="00FA2A95">
            <w:pPr>
              <w:jc w:val="both"/>
              <w:rPr>
                <w:bCs/>
                <w:lang w:val="en-GB" w:eastAsia="en-GB"/>
              </w:rPr>
            </w:pPr>
          </w:p>
        </w:tc>
      </w:tr>
      <w:tr w:rsidR="00FA2A95" w14:paraId="3F5E866A" w14:textId="77777777" w:rsidTr="00FA2A95">
        <w:tc>
          <w:tcPr>
            <w:tcW w:w="3206" w:type="dxa"/>
            <w:vAlign w:val="center"/>
          </w:tcPr>
          <w:p w14:paraId="6A2DCBB7" w14:textId="22E5F732" w:rsidR="00FA2A95" w:rsidRPr="00A26D82" w:rsidRDefault="00FA2A95" w:rsidP="00A26D82">
            <w:pPr>
              <w:rPr>
                <w:rFonts w:ascii="Courier New" w:hAnsi="Courier New" w:cs="Courier New"/>
                <w:sz w:val="16"/>
                <w:szCs w:val="16"/>
                <w:rPrChange w:id="3089" w:author="Gordon McNab (BRT-UK)" w:date="2022-07-25T16:28:00Z">
                  <w:rPr>
                    <w:lang w:val="en-GB" w:eastAsia="en-GB"/>
                  </w:rPr>
                </w:rPrChange>
              </w:rPr>
              <w:pPrChange w:id="3090" w:author="Gordon McNab (BRT-UK)" w:date="2022-07-25T16:27:00Z">
                <w:pPr>
                  <w:jc w:val="both"/>
                </w:pPr>
              </w:pPrChange>
            </w:pPr>
            <w:r w:rsidRPr="00A26D82">
              <w:rPr>
                <w:rFonts w:ascii="Courier New" w:hAnsi="Courier New" w:cs="Courier New"/>
                <w:sz w:val="16"/>
                <w:szCs w:val="16"/>
                <w:rPrChange w:id="3091" w:author="Gordon McNab (BRT-UK)" w:date="2022-07-25T16:28:00Z">
                  <w:rPr>
                    <w:lang w:val="en-GB" w:eastAsia="en-GB"/>
                  </w:rPr>
                </w:rPrChange>
              </w:rPr>
              <w:t>EVE_Hal_transfer32</w:t>
            </w:r>
          </w:p>
        </w:tc>
        <w:tc>
          <w:tcPr>
            <w:tcW w:w="2938" w:type="dxa"/>
            <w:vAlign w:val="center"/>
          </w:tcPr>
          <w:p w14:paraId="62D53574" w14:textId="40FEFAF2" w:rsidR="00FA2A95" w:rsidRPr="00B25283" w:rsidRDefault="00831B71" w:rsidP="00FA2A95">
            <w:pPr>
              <w:jc w:val="both"/>
              <w:rPr>
                <w:bCs/>
                <w:lang w:val="en-GB" w:eastAsia="en-GB"/>
              </w:rPr>
            </w:pPr>
            <w:r w:rsidRPr="00B25283">
              <w:rPr>
                <w:bCs/>
                <w:lang w:val="en-GB" w:eastAsia="en-GB"/>
              </w:rPr>
              <w:t>Send or receive 4 bytes</w:t>
            </w:r>
          </w:p>
        </w:tc>
        <w:tc>
          <w:tcPr>
            <w:tcW w:w="2939" w:type="dxa"/>
            <w:vAlign w:val="center"/>
          </w:tcPr>
          <w:p w14:paraId="03334706" w14:textId="77777777" w:rsidR="00FA2A95" w:rsidRPr="00B25283" w:rsidRDefault="00FA2A95" w:rsidP="00FA2A95">
            <w:pPr>
              <w:jc w:val="both"/>
              <w:rPr>
                <w:bCs/>
                <w:lang w:val="en-GB" w:eastAsia="en-GB"/>
              </w:rPr>
            </w:pPr>
          </w:p>
        </w:tc>
      </w:tr>
      <w:tr w:rsidR="00FA2A95" w14:paraId="1CE2B612" w14:textId="77777777" w:rsidTr="00FA2A95">
        <w:tc>
          <w:tcPr>
            <w:tcW w:w="3206" w:type="dxa"/>
            <w:vAlign w:val="center"/>
          </w:tcPr>
          <w:p w14:paraId="19643940" w14:textId="6B49054A" w:rsidR="00FA2A95" w:rsidRPr="00A26D82" w:rsidRDefault="00FA2A95" w:rsidP="00A26D82">
            <w:pPr>
              <w:rPr>
                <w:rFonts w:ascii="Courier New" w:hAnsi="Courier New" w:cs="Courier New"/>
                <w:sz w:val="16"/>
                <w:szCs w:val="16"/>
                <w:rPrChange w:id="3092" w:author="Gordon McNab (BRT-UK)" w:date="2022-07-25T16:28:00Z">
                  <w:rPr>
                    <w:lang w:val="en-GB" w:eastAsia="en-GB"/>
                  </w:rPr>
                </w:rPrChange>
              </w:rPr>
              <w:pPrChange w:id="3093" w:author="Gordon McNab (BRT-UK)" w:date="2022-07-25T16:27:00Z">
                <w:pPr>
                  <w:jc w:val="both"/>
                </w:pPr>
              </w:pPrChange>
            </w:pPr>
            <w:proofErr w:type="spellStart"/>
            <w:r w:rsidRPr="00A26D82">
              <w:rPr>
                <w:rFonts w:ascii="Courier New" w:hAnsi="Courier New" w:cs="Courier New"/>
                <w:sz w:val="16"/>
                <w:szCs w:val="16"/>
                <w:rPrChange w:id="3094" w:author="Gordon McNab (BRT-UK)" w:date="2022-07-25T16:28:00Z">
                  <w:rPr>
                    <w:lang w:val="en-GB" w:eastAsia="en-GB"/>
                  </w:rPr>
                </w:rPrChange>
              </w:rPr>
              <w:t>EVE_Hal_hostCommand</w:t>
            </w:r>
            <w:proofErr w:type="spellEnd"/>
          </w:p>
        </w:tc>
        <w:tc>
          <w:tcPr>
            <w:tcW w:w="2938" w:type="dxa"/>
            <w:vAlign w:val="center"/>
          </w:tcPr>
          <w:p w14:paraId="004EE5A6" w14:textId="4F3CA624" w:rsidR="00FA2A95" w:rsidRPr="00B25283" w:rsidRDefault="00FA2A95" w:rsidP="00FA2A95">
            <w:pPr>
              <w:jc w:val="both"/>
              <w:rPr>
                <w:bCs/>
                <w:lang w:val="en-GB" w:eastAsia="en-GB"/>
              </w:rPr>
            </w:pPr>
            <w:r w:rsidRPr="00B25283">
              <w:rPr>
                <w:bCs/>
                <w:lang w:val="en-GB" w:eastAsia="en-GB"/>
              </w:rPr>
              <w:t>Send host commands to EVE</w:t>
            </w:r>
          </w:p>
        </w:tc>
        <w:tc>
          <w:tcPr>
            <w:tcW w:w="2939" w:type="dxa"/>
            <w:vAlign w:val="center"/>
          </w:tcPr>
          <w:p w14:paraId="4A7D5E16" w14:textId="77777777" w:rsidR="00FA2A95" w:rsidRPr="00B25283" w:rsidRDefault="00FA2A95" w:rsidP="00FA2A95">
            <w:pPr>
              <w:jc w:val="both"/>
              <w:rPr>
                <w:bCs/>
                <w:lang w:val="en-GB" w:eastAsia="en-GB"/>
              </w:rPr>
            </w:pPr>
          </w:p>
        </w:tc>
      </w:tr>
      <w:tr w:rsidR="00FA2A95" w14:paraId="53D88998" w14:textId="77777777" w:rsidTr="00FA2A95">
        <w:tc>
          <w:tcPr>
            <w:tcW w:w="3206" w:type="dxa"/>
            <w:vAlign w:val="center"/>
          </w:tcPr>
          <w:p w14:paraId="389E363D" w14:textId="6B5CD6B3" w:rsidR="00FA2A95" w:rsidRPr="00A26D82" w:rsidRDefault="00FA2A95" w:rsidP="00A26D82">
            <w:pPr>
              <w:rPr>
                <w:rFonts w:ascii="Courier New" w:hAnsi="Courier New" w:cs="Courier New"/>
                <w:sz w:val="16"/>
                <w:szCs w:val="16"/>
                <w:rPrChange w:id="3095" w:author="Gordon McNab (BRT-UK)" w:date="2022-07-25T16:28:00Z">
                  <w:rPr>
                    <w:lang w:val="en-GB" w:eastAsia="en-GB"/>
                  </w:rPr>
                </w:rPrChange>
              </w:rPr>
              <w:pPrChange w:id="3096" w:author="Gordon McNab (BRT-UK)" w:date="2022-07-25T16:27:00Z">
                <w:pPr>
                  <w:jc w:val="both"/>
                </w:pPr>
              </w:pPrChange>
            </w:pPr>
            <w:r w:rsidRPr="00A26D82">
              <w:rPr>
                <w:rFonts w:ascii="Courier New" w:hAnsi="Courier New" w:cs="Courier New"/>
                <w:sz w:val="16"/>
                <w:szCs w:val="16"/>
                <w:rPrChange w:id="3097" w:author="Gordon McNab (BRT-UK)" w:date="2022-07-25T16:28:00Z">
                  <w:rPr>
                    <w:lang w:val="en-GB" w:eastAsia="en-GB"/>
                  </w:rPr>
                </w:rPrChange>
              </w:rPr>
              <w:t>EVE_Hal_hostCommandExt3</w:t>
            </w:r>
          </w:p>
        </w:tc>
        <w:tc>
          <w:tcPr>
            <w:tcW w:w="2938" w:type="dxa"/>
            <w:vAlign w:val="center"/>
          </w:tcPr>
          <w:p w14:paraId="65C825C1" w14:textId="64BEA425" w:rsidR="00FA2A95" w:rsidRPr="00B25283" w:rsidRDefault="00FA2A95" w:rsidP="00FA2A95">
            <w:pPr>
              <w:jc w:val="both"/>
              <w:rPr>
                <w:bCs/>
                <w:lang w:val="en-GB" w:eastAsia="en-GB"/>
              </w:rPr>
            </w:pPr>
            <w:r w:rsidRPr="00B25283">
              <w:rPr>
                <w:bCs/>
                <w:lang w:val="en-GB" w:eastAsia="en-GB"/>
              </w:rPr>
              <w:t>Send 3 bytes host commands to EVE</w:t>
            </w:r>
          </w:p>
        </w:tc>
        <w:tc>
          <w:tcPr>
            <w:tcW w:w="2939" w:type="dxa"/>
            <w:vAlign w:val="center"/>
          </w:tcPr>
          <w:p w14:paraId="02995957" w14:textId="77777777" w:rsidR="00FA2A95" w:rsidRPr="00B25283" w:rsidRDefault="00FA2A95" w:rsidP="00FA2A95">
            <w:pPr>
              <w:jc w:val="both"/>
              <w:rPr>
                <w:bCs/>
                <w:lang w:val="en-GB" w:eastAsia="en-GB"/>
              </w:rPr>
            </w:pPr>
          </w:p>
        </w:tc>
      </w:tr>
      <w:tr w:rsidR="00FA2A95" w14:paraId="66FCFA0A" w14:textId="77777777" w:rsidTr="00FA2A95">
        <w:tc>
          <w:tcPr>
            <w:tcW w:w="3206" w:type="dxa"/>
            <w:vAlign w:val="center"/>
          </w:tcPr>
          <w:p w14:paraId="42363946" w14:textId="63A583BE" w:rsidR="00FA2A95" w:rsidRPr="00A26D82" w:rsidRDefault="00FA2A95" w:rsidP="00A26D82">
            <w:pPr>
              <w:rPr>
                <w:rFonts w:ascii="Courier New" w:hAnsi="Courier New" w:cs="Courier New"/>
                <w:sz w:val="16"/>
                <w:szCs w:val="16"/>
                <w:rPrChange w:id="3098" w:author="Gordon McNab (BRT-UK)" w:date="2022-07-25T16:28:00Z">
                  <w:rPr>
                    <w:lang w:val="en-GB" w:eastAsia="en-GB"/>
                  </w:rPr>
                </w:rPrChange>
              </w:rPr>
              <w:pPrChange w:id="3099" w:author="Gordon McNab (BRT-UK)" w:date="2022-07-25T16:27:00Z">
                <w:pPr>
                  <w:jc w:val="both"/>
                </w:pPr>
              </w:pPrChange>
            </w:pPr>
            <w:proofErr w:type="spellStart"/>
            <w:r w:rsidRPr="00A26D82">
              <w:rPr>
                <w:rFonts w:ascii="Courier New" w:hAnsi="Courier New" w:cs="Courier New"/>
                <w:sz w:val="16"/>
                <w:szCs w:val="16"/>
                <w:rPrChange w:id="3100" w:author="Gordon McNab (BRT-UK)" w:date="2022-07-25T16:28:00Z">
                  <w:rPr>
                    <w:lang w:val="en-GB" w:eastAsia="en-GB"/>
                  </w:rPr>
                </w:rPrChange>
              </w:rPr>
              <w:t>EVE_Hal_powerCycle</w:t>
            </w:r>
            <w:proofErr w:type="spellEnd"/>
          </w:p>
        </w:tc>
        <w:tc>
          <w:tcPr>
            <w:tcW w:w="2938" w:type="dxa"/>
            <w:vAlign w:val="center"/>
          </w:tcPr>
          <w:p w14:paraId="7A8CC133" w14:textId="00ABFCF5" w:rsidR="00FA2A95" w:rsidRPr="00B25283" w:rsidRDefault="00FA2A95" w:rsidP="00FA2A95">
            <w:pPr>
              <w:jc w:val="both"/>
              <w:rPr>
                <w:bCs/>
                <w:lang w:val="en-GB" w:eastAsia="en-GB"/>
              </w:rPr>
            </w:pPr>
            <w:r w:rsidRPr="00B25283">
              <w:rPr>
                <w:bCs/>
                <w:lang w:val="en-GB" w:eastAsia="en-GB"/>
              </w:rPr>
              <w:t>Toggle PD pin to wake up EVE</w:t>
            </w:r>
          </w:p>
        </w:tc>
        <w:tc>
          <w:tcPr>
            <w:tcW w:w="2939" w:type="dxa"/>
            <w:vAlign w:val="center"/>
          </w:tcPr>
          <w:p w14:paraId="6C09B305" w14:textId="19616B82" w:rsidR="00FA2A95" w:rsidRPr="00B25283" w:rsidRDefault="00A26D82" w:rsidP="00FA2A95">
            <w:pPr>
              <w:jc w:val="both"/>
              <w:rPr>
                <w:bCs/>
                <w:lang w:val="en-GB" w:eastAsia="en-GB"/>
              </w:rPr>
            </w:pPr>
            <w:ins w:id="3101" w:author="Gordon McNab (BRT-UK)" w:date="2022-07-25T16:29:00Z">
              <w:r>
                <w:rPr>
                  <w:bCs/>
                  <w:lang w:val="en-GB" w:eastAsia="en-GB"/>
                </w:rPr>
                <w:t>A</w:t>
              </w:r>
            </w:ins>
            <w:del w:id="3102" w:author="Gordon McNab (BRT-UK)" w:date="2022-07-25T16:29:00Z">
              <w:r w:rsidR="00FA2A95" w:rsidRPr="00B25283" w:rsidDel="00A26D82">
                <w:rPr>
                  <w:bCs/>
                  <w:lang w:val="en-GB" w:eastAsia="en-GB"/>
                </w:rPr>
                <w:delText xml:space="preserve">The </w:delText>
              </w:r>
            </w:del>
            <w:ins w:id="3103" w:author="Gordon McNab (BRT-UK)" w:date="2022-07-25T16:29:00Z">
              <w:r>
                <w:rPr>
                  <w:bCs/>
                  <w:lang w:val="en-GB" w:eastAsia="en-GB"/>
                </w:rPr>
                <w:t xml:space="preserve"> </w:t>
              </w:r>
            </w:ins>
            <w:r w:rsidR="00FA2A95" w:rsidRPr="00B25283">
              <w:rPr>
                <w:bCs/>
                <w:lang w:val="en-GB" w:eastAsia="en-GB"/>
              </w:rPr>
              <w:t>delay after each toggle is mandatory</w:t>
            </w:r>
          </w:p>
        </w:tc>
      </w:tr>
      <w:tr w:rsidR="00FA2A95" w14:paraId="71B67F2E" w14:textId="77777777" w:rsidTr="00FA2A95">
        <w:tc>
          <w:tcPr>
            <w:tcW w:w="3206" w:type="dxa"/>
            <w:vAlign w:val="center"/>
          </w:tcPr>
          <w:p w14:paraId="7A2843E5" w14:textId="47918EC0" w:rsidR="00FA2A95" w:rsidRPr="00A26D82" w:rsidRDefault="00FA2A95" w:rsidP="00A26D82">
            <w:pPr>
              <w:rPr>
                <w:rFonts w:ascii="Courier New" w:hAnsi="Courier New" w:cs="Courier New"/>
                <w:sz w:val="16"/>
                <w:szCs w:val="16"/>
                <w:rPrChange w:id="3104" w:author="Gordon McNab (BRT-UK)" w:date="2022-07-25T16:28:00Z">
                  <w:rPr>
                    <w:lang w:val="en-GB" w:eastAsia="en-GB"/>
                  </w:rPr>
                </w:rPrChange>
              </w:rPr>
              <w:pPrChange w:id="3105" w:author="Gordon McNab (BRT-UK)" w:date="2022-07-25T16:27:00Z">
                <w:pPr>
                  <w:jc w:val="both"/>
                </w:pPr>
              </w:pPrChange>
            </w:pPr>
            <w:proofErr w:type="spellStart"/>
            <w:r w:rsidRPr="00A26D82">
              <w:rPr>
                <w:rFonts w:ascii="Courier New" w:hAnsi="Courier New" w:cs="Courier New"/>
                <w:sz w:val="16"/>
                <w:szCs w:val="16"/>
                <w:rPrChange w:id="3106" w:author="Gordon McNab (BRT-UK)" w:date="2022-07-25T16:28:00Z">
                  <w:rPr>
                    <w:lang w:val="en-GB" w:eastAsia="en-GB"/>
                  </w:rPr>
                </w:rPrChange>
              </w:rPr>
              <w:t>EVE_Util_closeFile</w:t>
            </w:r>
            <w:proofErr w:type="spellEnd"/>
          </w:p>
        </w:tc>
        <w:tc>
          <w:tcPr>
            <w:tcW w:w="2938" w:type="dxa"/>
            <w:vAlign w:val="center"/>
          </w:tcPr>
          <w:p w14:paraId="6910F920" w14:textId="679CF3BC" w:rsidR="00FA2A95" w:rsidRPr="00B25283" w:rsidRDefault="00456B10" w:rsidP="00FA2A95">
            <w:pPr>
              <w:jc w:val="both"/>
              <w:rPr>
                <w:bCs/>
                <w:lang w:val="en-GB" w:eastAsia="en-GB"/>
              </w:rPr>
            </w:pPr>
            <w:r w:rsidRPr="00B25283">
              <w:rPr>
                <w:bCs/>
                <w:lang w:val="en-GB" w:eastAsia="en-GB"/>
              </w:rPr>
              <w:t>Close opened file</w:t>
            </w:r>
          </w:p>
        </w:tc>
        <w:tc>
          <w:tcPr>
            <w:tcW w:w="2939" w:type="dxa"/>
            <w:vAlign w:val="center"/>
          </w:tcPr>
          <w:p w14:paraId="6EABE88D" w14:textId="1FC86326" w:rsidR="00FA2A95" w:rsidRPr="00B25283" w:rsidRDefault="00FA2A95" w:rsidP="00FA2A95">
            <w:pPr>
              <w:jc w:val="both"/>
              <w:rPr>
                <w:bCs/>
                <w:lang w:val="en-GB" w:eastAsia="en-GB"/>
              </w:rPr>
            </w:pPr>
          </w:p>
        </w:tc>
      </w:tr>
      <w:tr w:rsidR="00456B10" w14:paraId="4A22F31B" w14:textId="77777777" w:rsidTr="00FA2A95">
        <w:tc>
          <w:tcPr>
            <w:tcW w:w="3206" w:type="dxa"/>
            <w:vAlign w:val="center"/>
          </w:tcPr>
          <w:p w14:paraId="218B5AAF" w14:textId="361E2F25" w:rsidR="00456B10" w:rsidRPr="00A26D82" w:rsidRDefault="00456B10" w:rsidP="00A26D82">
            <w:pPr>
              <w:rPr>
                <w:rFonts w:ascii="Courier New" w:hAnsi="Courier New" w:cs="Courier New"/>
                <w:sz w:val="16"/>
                <w:szCs w:val="16"/>
                <w:rPrChange w:id="3107" w:author="Gordon McNab (BRT-UK)" w:date="2022-07-25T16:28:00Z">
                  <w:rPr>
                    <w:lang w:val="en-GB" w:eastAsia="en-GB"/>
                  </w:rPr>
                </w:rPrChange>
              </w:rPr>
              <w:pPrChange w:id="3108" w:author="Gordon McNab (BRT-UK)" w:date="2022-07-25T16:27:00Z">
                <w:pPr>
                  <w:jc w:val="both"/>
                </w:pPr>
              </w:pPrChange>
            </w:pPr>
            <w:proofErr w:type="spellStart"/>
            <w:r w:rsidRPr="00A26D82">
              <w:rPr>
                <w:rFonts w:ascii="Courier New" w:hAnsi="Courier New" w:cs="Courier New"/>
                <w:sz w:val="16"/>
                <w:szCs w:val="16"/>
                <w:rPrChange w:id="3109" w:author="Gordon McNab (BRT-UK)" w:date="2022-07-25T16:28:00Z">
                  <w:rPr>
                    <w:lang w:val="en-GB" w:eastAsia="en-GB"/>
                  </w:rPr>
                </w:rPrChange>
              </w:rPr>
              <w:t>EVE_Util_loadSdCard</w:t>
            </w:r>
            <w:proofErr w:type="spellEnd"/>
          </w:p>
        </w:tc>
        <w:tc>
          <w:tcPr>
            <w:tcW w:w="2938" w:type="dxa"/>
            <w:vAlign w:val="center"/>
          </w:tcPr>
          <w:p w14:paraId="620D7543" w14:textId="6BEAAE90" w:rsidR="00456B10" w:rsidRPr="00B25283" w:rsidRDefault="00456B10" w:rsidP="00456B10">
            <w:pPr>
              <w:jc w:val="both"/>
              <w:rPr>
                <w:bCs/>
                <w:lang w:val="en-GB" w:eastAsia="en-GB"/>
              </w:rPr>
            </w:pPr>
            <w:r w:rsidRPr="00B25283">
              <w:rPr>
                <w:bCs/>
                <w:lang w:val="en-GB" w:eastAsia="en-GB"/>
              </w:rPr>
              <w:t xml:space="preserve">Mount the </w:t>
            </w:r>
            <w:del w:id="3110" w:author="Gordon McNab (BRT-UK)" w:date="2022-07-25T16:28:00Z">
              <w:r w:rsidRPr="00B25283" w:rsidDel="00A26D82">
                <w:rPr>
                  <w:bCs/>
                  <w:lang w:val="en-GB" w:eastAsia="en-GB"/>
                </w:rPr>
                <w:delText>SDcard</w:delText>
              </w:r>
            </w:del>
            <w:ins w:id="3111" w:author="Gordon McNab (BRT-UK)" w:date="2022-07-25T16:28:00Z">
              <w:r w:rsidR="00A26D82" w:rsidRPr="00B25283">
                <w:rPr>
                  <w:bCs/>
                  <w:lang w:val="en-GB" w:eastAsia="en-GB"/>
                </w:rPr>
                <w:t>SD card</w:t>
              </w:r>
            </w:ins>
          </w:p>
        </w:tc>
        <w:tc>
          <w:tcPr>
            <w:tcW w:w="2939" w:type="dxa"/>
            <w:vAlign w:val="center"/>
          </w:tcPr>
          <w:p w14:paraId="6CDE6109" w14:textId="075D4262" w:rsidR="00456B10" w:rsidRPr="00B25283" w:rsidRDefault="00456B10" w:rsidP="00456B10">
            <w:pPr>
              <w:jc w:val="both"/>
              <w:rPr>
                <w:bCs/>
                <w:lang w:val="en-GB" w:eastAsia="en-GB"/>
              </w:rPr>
            </w:pPr>
          </w:p>
        </w:tc>
      </w:tr>
      <w:tr w:rsidR="00456B10" w14:paraId="47B5D7F4" w14:textId="77777777" w:rsidTr="00FA2A95">
        <w:tc>
          <w:tcPr>
            <w:tcW w:w="3206" w:type="dxa"/>
            <w:vAlign w:val="center"/>
          </w:tcPr>
          <w:p w14:paraId="20A66015" w14:textId="3F037EA6" w:rsidR="00456B10" w:rsidRPr="00A26D82" w:rsidRDefault="00456B10" w:rsidP="00A26D82">
            <w:pPr>
              <w:rPr>
                <w:rFonts w:ascii="Courier New" w:hAnsi="Courier New" w:cs="Courier New"/>
                <w:sz w:val="16"/>
                <w:szCs w:val="16"/>
                <w:rPrChange w:id="3112" w:author="Gordon McNab (BRT-UK)" w:date="2022-07-25T16:28:00Z">
                  <w:rPr>
                    <w:lang w:val="en-GB" w:eastAsia="en-GB"/>
                  </w:rPr>
                </w:rPrChange>
              </w:rPr>
              <w:pPrChange w:id="3113" w:author="Gordon McNab (BRT-UK)" w:date="2022-07-25T16:27:00Z">
                <w:pPr>
                  <w:jc w:val="both"/>
                </w:pPr>
              </w:pPrChange>
            </w:pPr>
            <w:proofErr w:type="spellStart"/>
            <w:r w:rsidRPr="00A26D82">
              <w:rPr>
                <w:rFonts w:ascii="Courier New" w:hAnsi="Courier New" w:cs="Courier New"/>
                <w:sz w:val="16"/>
                <w:szCs w:val="16"/>
                <w:rPrChange w:id="3114" w:author="Gordon McNab (BRT-UK)" w:date="2022-07-25T16:28:00Z">
                  <w:rPr>
                    <w:lang w:val="en-GB" w:eastAsia="en-GB"/>
                  </w:rPr>
                </w:rPrChange>
              </w:rPr>
              <w:t>EVE_Util_sdCardReady</w:t>
            </w:r>
            <w:proofErr w:type="spellEnd"/>
          </w:p>
        </w:tc>
        <w:tc>
          <w:tcPr>
            <w:tcW w:w="2938" w:type="dxa"/>
            <w:vAlign w:val="center"/>
          </w:tcPr>
          <w:p w14:paraId="13D191F9" w14:textId="5F91D36D" w:rsidR="00456B10" w:rsidRPr="00B25283" w:rsidRDefault="00456B10" w:rsidP="00456B10">
            <w:pPr>
              <w:jc w:val="both"/>
              <w:rPr>
                <w:bCs/>
                <w:lang w:val="en-GB" w:eastAsia="en-GB"/>
              </w:rPr>
            </w:pPr>
            <w:r w:rsidRPr="00B25283">
              <w:rPr>
                <w:bCs/>
                <w:lang w:val="en-GB" w:eastAsia="en-GB"/>
              </w:rPr>
              <w:t>Check if S</w:t>
            </w:r>
            <w:ins w:id="3115" w:author="Gordon McNab (BRT-UK)" w:date="2022-07-25T16:28:00Z">
              <w:r w:rsidR="00A26D82">
                <w:rPr>
                  <w:bCs/>
                  <w:lang w:val="en-GB" w:eastAsia="en-GB"/>
                </w:rPr>
                <w:t xml:space="preserve">D </w:t>
              </w:r>
            </w:ins>
            <w:del w:id="3116" w:author="Gordon McNab (BRT-UK)" w:date="2022-07-25T16:28:00Z">
              <w:r w:rsidRPr="00B25283" w:rsidDel="00A26D82">
                <w:rPr>
                  <w:bCs/>
                  <w:lang w:val="en-GB" w:eastAsia="en-GB"/>
                </w:rPr>
                <w:delText>d</w:delText>
              </w:r>
            </w:del>
            <w:r w:rsidRPr="00B25283">
              <w:rPr>
                <w:bCs/>
                <w:lang w:val="en-GB" w:eastAsia="en-GB"/>
              </w:rPr>
              <w:t>card ready or not</w:t>
            </w:r>
          </w:p>
        </w:tc>
        <w:tc>
          <w:tcPr>
            <w:tcW w:w="2939" w:type="dxa"/>
            <w:vAlign w:val="center"/>
          </w:tcPr>
          <w:p w14:paraId="1410BC54" w14:textId="65906F76" w:rsidR="00456B10" w:rsidRPr="00B25283" w:rsidRDefault="00456B10" w:rsidP="00456B10">
            <w:pPr>
              <w:jc w:val="both"/>
              <w:rPr>
                <w:bCs/>
                <w:lang w:val="en-GB" w:eastAsia="en-GB"/>
              </w:rPr>
            </w:pPr>
          </w:p>
        </w:tc>
      </w:tr>
      <w:tr w:rsidR="00456B10" w14:paraId="7A07FD90" w14:textId="77777777" w:rsidTr="00FA2A95">
        <w:tc>
          <w:tcPr>
            <w:tcW w:w="3206" w:type="dxa"/>
            <w:vAlign w:val="center"/>
          </w:tcPr>
          <w:p w14:paraId="63787C3C" w14:textId="041E88D7" w:rsidR="00456B10" w:rsidRPr="00A26D82" w:rsidRDefault="00456B10" w:rsidP="00A26D82">
            <w:pPr>
              <w:rPr>
                <w:rFonts w:ascii="Courier New" w:hAnsi="Courier New" w:cs="Courier New"/>
                <w:sz w:val="16"/>
                <w:szCs w:val="16"/>
                <w:rPrChange w:id="3117" w:author="Gordon McNab (BRT-UK)" w:date="2022-07-25T16:28:00Z">
                  <w:rPr/>
                </w:rPrChange>
              </w:rPr>
              <w:pPrChange w:id="3118" w:author="Gordon McNab (BRT-UK)" w:date="2022-07-25T16:27:00Z">
                <w:pPr>
                  <w:jc w:val="both"/>
                </w:pPr>
              </w:pPrChange>
            </w:pPr>
            <w:proofErr w:type="spellStart"/>
            <w:r w:rsidRPr="00A26D82">
              <w:rPr>
                <w:rFonts w:ascii="Courier New" w:hAnsi="Courier New" w:cs="Courier New"/>
                <w:sz w:val="16"/>
                <w:szCs w:val="16"/>
                <w:rPrChange w:id="3119" w:author="Gordon McNab (BRT-UK)" w:date="2022-07-25T16:28:00Z">
                  <w:rPr>
                    <w:rFonts w:ascii="Consolas" w:hAnsi="Consolas" w:cs="Consolas"/>
                    <w:b/>
                    <w:color w:val="7F0055"/>
                    <w:sz w:val="20"/>
                  </w:rPr>
                </w:rPrChange>
              </w:rPr>
              <w:t>EVE_Util_loadImageFile</w:t>
            </w:r>
            <w:proofErr w:type="spellEnd"/>
          </w:p>
        </w:tc>
        <w:tc>
          <w:tcPr>
            <w:tcW w:w="2938" w:type="dxa"/>
            <w:vAlign w:val="center"/>
          </w:tcPr>
          <w:p w14:paraId="62FA893D" w14:textId="6113EA7D" w:rsidR="00456B10" w:rsidRPr="00B25283" w:rsidRDefault="00456B10" w:rsidP="00456B10">
            <w:pPr>
              <w:jc w:val="both"/>
              <w:rPr>
                <w:bCs/>
                <w:lang w:val="en-GB" w:eastAsia="en-GB"/>
              </w:rPr>
            </w:pPr>
            <w:r w:rsidRPr="00B25283">
              <w:rPr>
                <w:bCs/>
                <w:lang w:val="en-GB" w:eastAsia="en-GB"/>
              </w:rPr>
              <w:t>Load the image file from storage into EVE RAM_G</w:t>
            </w:r>
          </w:p>
        </w:tc>
        <w:tc>
          <w:tcPr>
            <w:tcW w:w="2939" w:type="dxa"/>
            <w:vAlign w:val="center"/>
          </w:tcPr>
          <w:p w14:paraId="1824750A" w14:textId="66D58D2F" w:rsidR="00456B10" w:rsidRPr="00B25283" w:rsidRDefault="00456B10" w:rsidP="00456B10">
            <w:pPr>
              <w:jc w:val="both"/>
              <w:rPr>
                <w:bCs/>
                <w:lang w:val="en-GB" w:eastAsia="en-GB"/>
              </w:rPr>
            </w:pPr>
            <w:del w:id="3120" w:author="Gordon McNab (BRT-UK)" w:date="2022-07-25T16:29:00Z">
              <w:r w:rsidRPr="00B25283" w:rsidDel="00A26D82">
                <w:rPr>
                  <w:bCs/>
                  <w:lang w:val="en-GB" w:eastAsia="en-GB"/>
                </w:rPr>
                <w:delText>Keep it as e</w:delText>
              </w:r>
            </w:del>
            <w:ins w:id="3121" w:author="Gordon McNab (BRT-UK)" w:date="2022-07-25T16:29:00Z">
              <w:r w:rsidR="00A26D82">
                <w:rPr>
                  <w:bCs/>
                  <w:lang w:val="en-GB" w:eastAsia="en-GB"/>
                </w:rPr>
                <w:t>E</w:t>
              </w:r>
            </w:ins>
            <w:r w:rsidRPr="00B25283">
              <w:rPr>
                <w:bCs/>
                <w:lang w:val="en-GB" w:eastAsia="en-GB"/>
              </w:rPr>
              <w:t xml:space="preserve">mpty for users to define </w:t>
            </w:r>
            <w:del w:id="3122" w:author="Gordon McNab (BRT-UK)" w:date="2022-07-25T16:29:00Z">
              <w:r w:rsidRPr="00B25283" w:rsidDel="00A26D82">
                <w:rPr>
                  <w:bCs/>
                  <w:lang w:val="en-GB" w:eastAsia="en-GB"/>
                </w:rPr>
                <w:delText xml:space="preserve">its own </w:delText>
              </w:r>
            </w:del>
            <w:r w:rsidRPr="00B25283">
              <w:rPr>
                <w:bCs/>
                <w:lang w:val="en-GB" w:eastAsia="en-GB"/>
              </w:rPr>
              <w:t>implementation</w:t>
            </w:r>
          </w:p>
        </w:tc>
      </w:tr>
      <w:tr w:rsidR="00A26D82" w14:paraId="42206800" w14:textId="77777777" w:rsidTr="00FA2A95">
        <w:tc>
          <w:tcPr>
            <w:tcW w:w="3206" w:type="dxa"/>
            <w:vAlign w:val="center"/>
          </w:tcPr>
          <w:p w14:paraId="4414D401" w14:textId="22744E1D" w:rsidR="00A26D82" w:rsidRPr="00A26D82" w:rsidRDefault="00A26D82" w:rsidP="00A26D82">
            <w:pPr>
              <w:rPr>
                <w:rFonts w:ascii="Courier New" w:hAnsi="Courier New" w:cs="Courier New"/>
                <w:sz w:val="16"/>
                <w:szCs w:val="16"/>
                <w:rPrChange w:id="3123" w:author="Gordon McNab (BRT-UK)" w:date="2022-07-25T16:28:00Z">
                  <w:rPr/>
                </w:rPrChange>
              </w:rPr>
              <w:pPrChange w:id="3124" w:author="Gordon McNab (BRT-UK)" w:date="2022-07-25T16:27:00Z">
                <w:pPr>
                  <w:jc w:val="both"/>
                </w:pPr>
              </w:pPrChange>
            </w:pPr>
            <w:proofErr w:type="spellStart"/>
            <w:r w:rsidRPr="00A26D82">
              <w:rPr>
                <w:rFonts w:ascii="Courier New" w:hAnsi="Courier New" w:cs="Courier New"/>
                <w:sz w:val="16"/>
                <w:szCs w:val="16"/>
                <w:rPrChange w:id="3125" w:author="Gordon McNab (BRT-UK)" w:date="2022-07-25T16:28:00Z">
                  <w:rPr>
                    <w:rFonts w:ascii="Consolas" w:hAnsi="Consolas" w:cs="Consolas"/>
                    <w:b/>
                    <w:color w:val="7F0055"/>
                    <w:sz w:val="20"/>
                  </w:rPr>
                </w:rPrChange>
              </w:rPr>
              <w:t>EVE_Util_loadInflateFile</w:t>
            </w:r>
            <w:proofErr w:type="spellEnd"/>
          </w:p>
        </w:tc>
        <w:tc>
          <w:tcPr>
            <w:tcW w:w="2938" w:type="dxa"/>
            <w:vAlign w:val="center"/>
          </w:tcPr>
          <w:p w14:paraId="1EBD58F4" w14:textId="5417B30C" w:rsidR="00A26D82" w:rsidRPr="00B25283" w:rsidRDefault="00A26D82" w:rsidP="00A26D82">
            <w:pPr>
              <w:jc w:val="both"/>
              <w:rPr>
                <w:bCs/>
                <w:lang w:val="en-GB" w:eastAsia="en-GB"/>
              </w:rPr>
            </w:pPr>
            <w:r w:rsidRPr="00B25283">
              <w:rPr>
                <w:bCs/>
                <w:lang w:val="en-GB" w:eastAsia="en-GB"/>
              </w:rPr>
              <w:t>Load the image file from storage into EVE RAM_G</w:t>
            </w:r>
          </w:p>
        </w:tc>
        <w:tc>
          <w:tcPr>
            <w:tcW w:w="2939" w:type="dxa"/>
            <w:vAlign w:val="center"/>
          </w:tcPr>
          <w:p w14:paraId="33F4D18B" w14:textId="76C58694" w:rsidR="00A26D82" w:rsidRPr="00B25283" w:rsidRDefault="00A26D82" w:rsidP="00A26D82">
            <w:pPr>
              <w:jc w:val="both"/>
              <w:rPr>
                <w:bCs/>
                <w:lang w:val="en-GB" w:eastAsia="en-GB"/>
              </w:rPr>
            </w:pPr>
            <w:ins w:id="3126" w:author="Gordon McNab (BRT-UK)" w:date="2022-07-25T16:29:00Z">
              <w:r>
                <w:rPr>
                  <w:bCs/>
                  <w:lang w:val="en-GB" w:eastAsia="en-GB"/>
                </w:rPr>
                <w:t>E</w:t>
              </w:r>
              <w:r w:rsidRPr="00B25283">
                <w:rPr>
                  <w:bCs/>
                  <w:lang w:val="en-GB" w:eastAsia="en-GB"/>
                </w:rPr>
                <w:t>mpty for users to define implementation</w:t>
              </w:r>
            </w:ins>
            <w:del w:id="3127" w:author="Gordon McNab (BRT-UK)" w:date="2022-07-25T16:29:00Z">
              <w:r w:rsidRPr="00B25283" w:rsidDel="006F7231">
                <w:rPr>
                  <w:bCs/>
                  <w:lang w:val="en-GB" w:eastAsia="en-GB"/>
                </w:rPr>
                <w:delText>Keep it as empty for users to define its own implementation</w:delText>
              </w:r>
            </w:del>
          </w:p>
        </w:tc>
      </w:tr>
      <w:tr w:rsidR="00A26D82" w14:paraId="20AE8DF2" w14:textId="77777777" w:rsidTr="00FA2A95">
        <w:tc>
          <w:tcPr>
            <w:tcW w:w="3206" w:type="dxa"/>
            <w:vAlign w:val="center"/>
          </w:tcPr>
          <w:p w14:paraId="5CC61AE8" w14:textId="62E5763D" w:rsidR="00A26D82" w:rsidRPr="00A26D82" w:rsidRDefault="00A26D82" w:rsidP="00A26D82">
            <w:pPr>
              <w:rPr>
                <w:rFonts w:ascii="Courier New" w:hAnsi="Courier New" w:cs="Courier New"/>
                <w:sz w:val="16"/>
                <w:szCs w:val="16"/>
                <w:rPrChange w:id="3128" w:author="Gordon McNab (BRT-UK)" w:date="2022-07-25T16:28:00Z">
                  <w:rPr/>
                </w:rPrChange>
              </w:rPr>
              <w:pPrChange w:id="3129" w:author="Gordon McNab (BRT-UK)" w:date="2022-07-25T16:27:00Z">
                <w:pPr>
                  <w:jc w:val="both"/>
                </w:pPr>
              </w:pPrChange>
            </w:pPr>
            <w:proofErr w:type="spellStart"/>
            <w:r w:rsidRPr="00A26D82">
              <w:rPr>
                <w:rFonts w:ascii="Courier New" w:hAnsi="Courier New" w:cs="Courier New"/>
                <w:sz w:val="16"/>
                <w:szCs w:val="16"/>
                <w:rPrChange w:id="3130" w:author="Gordon McNab (BRT-UK)" w:date="2022-07-25T16:28:00Z">
                  <w:rPr>
                    <w:rFonts w:ascii="Consolas" w:hAnsi="Consolas" w:cs="Consolas"/>
                    <w:b/>
                    <w:color w:val="7F0055"/>
                    <w:sz w:val="20"/>
                  </w:rPr>
                </w:rPrChange>
              </w:rPr>
              <w:t>EVE_Util_loadRawFile</w:t>
            </w:r>
            <w:proofErr w:type="spellEnd"/>
          </w:p>
        </w:tc>
        <w:tc>
          <w:tcPr>
            <w:tcW w:w="2938" w:type="dxa"/>
            <w:vAlign w:val="center"/>
          </w:tcPr>
          <w:p w14:paraId="62B3A56B" w14:textId="2C3CBF68" w:rsidR="00A26D82" w:rsidRPr="00B25283" w:rsidRDefault="00A26D82" w:rsidP="00A26D82">
            <w:pPr>
              <w:jc w:val="both"/>
              <w:rPr>
                <w:bCs/>
                <w:lang w:val="en-GB" w:eastAsia="en-GB"/>
              </w:rPr>
            </w:pPr>
            <w:r w:rsidRPr="00B25283">
              <w:rPr>
                <w:bCs/>
                <w:lang w:val="en-GB" w:eastAsia="en-GB"/>
              </w:rPr>
              <w:t>Load the image file from storage into EVE RAM_G</w:t>
            </w:r>
          </w:p>
        </w:tc>
        <w:tc>
          <w:tcPr>
            <w:tcW w:w="2939" w:type="dxa"/>
            <w:vAlign w:val="center"/>
          </w:tcPr>
          <w:p w14:paraId="6EF120F0" w14:textId="3E720D6D" w:rsidR="00A26D82" w:rsidRPr="00B25283" w:rsidRDefault="00A26D82" w:rsidP="00A26D82">
            <w:pPr>
              <w:jc w:val="both"/>
              <w:rPr>
                <w:bCs/>
                <w:lang w:val="en-GB" w:eastAsia="en-GB"/>
              </w:rPr>
            </w:pPr>
            <w:ins w:id="3131" w:author="Gordon McNab (BRT-UK)" w:date="2022-07-25T16:29:00Z">
              <w:r>
                <w:rPr>
                  <w:bCs/>
                  <w:lang w:val="en-GB" w:eastAsia="en-GB"/>
                </w:rPr>
                <w:t>E</w:t>
              </w:r>
              <w:r w:rsidRPr="00B25283">
                <w:rPr>
                  <w:bCs/>
                  <w:lang w:val="en-GB" w:eastAsia="en-GB"/>
                </w:rPr>
                <w:t>mpty for users to define implementation</w:t>
              </w:r>
            </w:ins>
            <w:del w:id="3132" w:author="Gordon McNab (BRT-UK)" w:date="2022-07-25T16:29:00Z">
              <w:r w:rsidRPr="00B25283" w:rsidDel="006F7231">
                <w:rPr>
                  <w:bCs/>
                  <w:lang w:val="en-GB" w:eastAsia="en-GB"/>
                </w:rPr>
                <w:delText>Keep it as empty for users to define its own implementation</w:delText>
              </w:r>
            </w:del>
          </w:p>
        </w:tc>
      </w:tr>
      <w:tr w:rsidR="00A26D82" w14:paraId="6E3CB077" w14:textId="77777777" w:rsidTr="00FA2A95">
        <w:tc>
          <w:tcPr>
            <w:tcW w:w="3206" w:type="dxa"/>
            <w:vAlign w:val="center"/>
          </w:tcPr>
          <w:p w14:paraId="0EECA024" w14:textId="17F5FBD9" w:rsidR="00A26D82" w:rsidRPr="00A26D82" w:rsidRDefault="00A26D82" w:rsidP="00A26D82">
            <w:pPr>
              <w:rPr>
                <w:rFonts w:ascii="Courier New" w:hAnsi="Courier New" w:cs="Courier New"/>
                <w:sz w:val="16"/>
                <w:szCs w:val="16"/>
                <w:rPrChange w:id="3133" w:author="Gordon McNab (BRT-UK)" w:date="2022-07-25T16:28:00Z">
                  <w:rPr/>
                </w:rPrChange>
              </w:rPr>
              <w:pPrChange w:id="3134" w:author="Gordon McNab (BRT-UK)" w:date="2022-07-25T16:27:00Z">
                <w:pPr>
                  <w:jc w:val="both"/>
                </w:pPr>
              </w:pPrChange>
            </w:pPr>
            <w:proofErr w:type="spellStart"/>
            <w:r w:rsidRPr="00A26D82">
              <w:rPr>
                <w:rFonts w:ascii="Courier New" w:hAnsi="Courier New" w:cs="Courier New"/>
                <w:sz w:val="16"/>
                <w:szCs w:val="16"/>
                <w:rPrChange w:id="3135" w:author="Gordon McNab (BRT-UK)" w:date="2022-07-25T16:28:00Z">
                  <w:rPr>
                    <w:rFonts w:ascii="Consolas" w:hAnsi="Consolas" w:cs="Consolas"/>
                    <w:b/>
                    <w:color w:val="7F0055"/>
                    <w:sz w:val="20"/>
                  </w:rPr>
                </w:rPrChange>
              </w:rPr>
              <w:t>EVE_Util_loadSdCard</w:t>
            </w:r>
            <w:proofErr w:type="spellEnd"/>
          </w:p>
        </w:tc>
        <w:tc>
          <w:tcPr>
            <w:tcW w:w="2938" w:type="dxa"/>
            <w:vAlign w:val="center"/>
          </w:tcPr>
          <w:p w14:paraId="7D6DEC7A" w14:textId="3187CFC6" w:rsidR="00A26D82" w:rsidRPr="00B25283" w:rsidRDefault="00A26D82" w:rsidP="00A26D82">
            <w:pPr>
              <w:jc w:val="both"/>
              <w:rPr>
                <w:bCs/>
                <w:lang w:val="en-GB" w:eastAsia="en-GB"/>
              </w:rPr>
            </w:pPr>
            <w:r w:rsidRPr="00357CF8">
              <w:rPr>
                <w:bCs/>
                <w:lang w:val="en-GB" w:eastAsia="en-GB"/>
              </w:rPr>
              <w:t>Load the image file from storage into EVE RAM_G</w:t>
            </w:r>
          </w:p>
        </w:tc>
        <w:tc>
          <w:tcPr>
            <w:tcW w:w="2939" w:type="dxa"/>
            <w:vAlign w:val="center"/>
          </w:tcPr>
          <w:p w14:paraId="3DBBA8F2" w14:textId="008C28FE" w:rsidR="00A26D82" w:rsidRPr="00B25283" w:rsidRDefault="00A26D82" w:rsidP="00A26D82">
            <w:pPr>
              <w:jc w:val="both"/>
              <w:rPr>
                <w:bCs/>
                <w:lang w:val="en-GB" w:eastAsia="en-GB"/>
              </w:rPr>
            </w:pPr>
            <w:ins w:id="3136" w:author="Gordon McNab (BRT-UK)" w:date="2022-07-25T16:29:00Z">
              <w:r>
                <w:rPr>
                  <w:bCs/>
                  <w:lang w:val="en-GB" w:eastAsia="en-GB"/>
                </w:rPr>
                <w:t>E</w:t>
              </w:r>
              <w:r w:rsidRPr="00B25283">
                <w:rPr>
                  <w:bCs/>
                  <w:lang w:val="en-GB" w:eastAsia="en-GB"/>
                </w:rPr>
                <w:t>mpty for users to define implementation</w:t>
              </w:r>
            </w:ins>
            <w:del w:id="3137" w:author="Gordon McNab (BRT-UK)" w:date="2022-07-25T16:29:00Z">
              <w:r w:rsidRPr="00357CF8" w:rsidDel="006F7231">
                <w:rPr>
                  <w:bCs/>
                  <w:lang w:val="en-GB" w:eastAsia="en-GB"/>
                </w:rPr>
                <w:delText>Keep it as empty for users to define its own implementation</w:delText>
              </w:r>
            </w:del>
          </w:p>
        </w:tc>
      </w:tr>
    </w:tbl>
    <w:p w14:paraId="07A934F0" w14:textId="3C99F8F8" w:rsidR="0012293C" w:rsidDel="00A26D82" w:rsidRDefault="0012293C" w:rsidP="00AC6886">
      <w:pPr>
        <w:jc w:val="both"/>
        <w:rPr>
          <w:del w:id="3138" w:author="Gordon McNab (BRT-UK)" w:date="2022-07-25T16:07:00Z"/>
        </w:rPr>
      </w:pPr>
    </w:p>
    <w:p w14:paraId="40A953C2" w14:textId="6560F117" w:rsidR="00206680" w:rsidRDefault="006A6939" w:rsidP="00AC6886">
      <w:pPr>
        <w:pStyle w:val="Caption"/>
        <w:jc w:val="center"/>
        <w:rPr>
          <w:lang w:val="en-GB" w:eastAsia="en-GB"/>
        </w:rPr>
      </w:pPr>
      <w:bookmarkStart w:id="3139" w:name="_Toc58319259"/>
      <w:bookmarkStart w:id="3140" w:name="_Ref109659042"/>
      <w:r>
        <w:t xml:space="preserve">Table </w:t>
      </w:r>
      <w:r w:rsidR="00A10579">
        <w:fldChar w:fldCharType="begin"/>
      </w:r>
      <w:r w:rsidR="00A10579">
        <w:instrText xml:space="preserve"> SEQ Table \* ARABIC </w:instrText>
      </w:r>
      <w:r w:rsidR="00A10579">
        <w:fldChar w:fldCharType="separate"/>
      </w:r>
      <w:r w:rsidR="00495077">
        <w:rPr>
          <w:noProof/>
        </w:rPr>
        <w:t>3</w:t>
      </w:r>
      <w:r w:rsidR="00A10579">
        <w:rPr>
          <w:noProof/>
        </w:rPr>
        <w:fldChar w:fldCharType="end"/>
      </w:r>
      <w:bookmarkEnd w:id="3140"/>
      <w:r>
        <w:t xml:space="preserve"> APIs to be changed</w:t>
      </w:r>
      <w:bookmarkEnd w:id="3139"/>
    </w:p>
    <w:p w14:paraId="3AFF1424" w14:textId="4D0D0CEF" w:rsidR="00206680" w:rsidRDefault="003E29D7" w:rsidP="00570A4F">
      <w:pPr>
        <w:rPr>
          <w:lang w:val="en-GB" w:eastAsia="en-GB"/>
        </w:rPr>
        <w:pPrChange w:id="3141" w:author="Gordon McNab (BRT-UK)" w:date="2022-07-20T12:15:00Z">
          <w:pPr>
            <w:jc w:val="both"/>
          </w:pPr>
        </w:pPrChange>
      </w:pPr>
      <w:r>
        <w:rPr>
          <w:lang w:val="en-GB" w:eastAsia="en-GB"/>
        </w:rPr>
        <w:t xml:space="preserve">The changes </w:t>
      </w:r>
      <w:del w:id="3142" w:author="Gordon McNab (BRT-UK)" w:date="2022-07-25T16:30:00Z">
        <w:r w:rsidDel="00A26D82">
          <w:rPr>
            <w:lang w:val="en-GB" w:eastAsia="en-GB"/>
          </w:rPr>
          <w:delText xml:space="preserve">above </w:delText>
        </w:r>
      </w:del>
      <w:ins w:id="3143" w:author="Gordon McNab (BRT-UK)" w:date="2022-07-25T16:30:00Z">
        <w:r w:rsidR="00A26D82">
          <w:rPr>
            <w:lang w:val="en-GB" w:eastAsia="en-GB"/>
          </w:rPr>
          <w:t xml:space="preserve">in </w:t>
        </w:r>
        <w:r w:rsidR="00A26D82">
          <w:rPr>
            <w:lang w:val="en-GB" w:eastAsia="en-GB"/>
          </w:rPr>
          <w:fldChar w:fldCharType="begin"/>
        </w:r>
        <w:r w:rsidR="00A26D82">
          <w:rPr>
            <w:lang w:val="en-GB" w:eastAsia="en-GB"/>
          </w:rPr>
          <w:instrText xml:space="preserve"> REF _Ref109659042 \h </w:instrText>
        </w:r>
        <w:r w:rsidR="00A26D82">
          <w:rPr>
            <w:lang w:val="en-GB" w:eastAsia="en-GB"/>
          </w:rPr>
        </w:r>
      </w:ins>
      <w:r w:rsidR="00A26D82">
        <w:rPr>
          <w:lang w:val="en-GB" w:eastAsia="en-GB"/>
        </w:rPr>
        <w:fldChar w:fldCharType="separate"/>
      </w:r>
      <w:ins w:id="3144" w:author="Gordon McNab (BRT-UK)" w:date="2022-07-25T16:30:00Z">
        <w:r w:rsidR="00A26D82">
          <w:t xml:space="preserve">Table </w:t>
        </w:r>
        <w:r w:rsidR="00A26D82">
          <w:rPr>
            <w:noProof/>
          </w:rPr>
          <w:t>3</w:t>
        </w:r>
        <w:r w:rsidR="00A26D82">
          <w:rPr>
            <w:lang w:val="en-GB" w:eastAsia="en-GB"/>
          </w:rPr>
          <w:fldChar w:fldCharType="end"/>
        </w:r>
        <w:r w:rsidR="00A26D82">
          <w:rPr>
            <w:lang w:val="en-GB" w:eastAsia="en-GB"/>
          </w:rPr>
          <w:t xml:space="preserve"> </w:t>
        </w:r>
      </w:ins>
      <w:r>
        <w:rPr>
          <w:lang w:val="en-GB" w:eastAsia="en-GB"/>
        </w:rPr>
        <w:t>may not be optimal for the SPI transfer performance because the primary target is to keep the code structure working on different platform</w:t>
      </w:r>
      <w:r w:rsidR="006A6939">
        <w:rPr>
          <w:lang w:val="en-GB" w:eastAsia="en-GB"/>
        </w:rPr>
        <w:t>s</w:t>
      </w:r>
      <w:r>
        <w:rPr>
          <w:lang w:val="en-GB" w:eastAsia="en-GB"/>
        </w:rPr>
        <w:t xml:space="preserve">. Users </w:t>
      </w:r>
      <w:r w:rsidR="006A6939">
        <w:rPr>
          <w:lang w:val="en-GB" w:eastAsia="en-GB"/>
        </w:rPr>
        <w:t>are encouraged to</w:t>
      </w:r>
      <w:r>
        <w:rPr>
          <w:lang w:val="en-GB" w:eastAsia="en-GB"/>
        </w:rPr>
        <w:t xml:space="preserve"> read the code thoroughly and optimize the transfer performance by sending more data for each SPI transaction. </w:t>
      </w:r>
    </w:p>
    <w:p w14:paraId="346B18E1" w14:textId="1E12B964" w:rsidR="00572CC0" w:rsidRDefault="00572CC0" w:rsidP="00572CC0">
      <w:pPr>
        <w:pStyle w:val="Heading1"/>
        <w:jc w:val="both"/>
      </w:pPr>
      <w:bookmarkStart w:id="3145" w:name="_Toc109815971"/>
      <w:r>
        <w:lastRenderedPageBreak/>
        <w:t>ESD Interrupt handling example</w:t>
      </w:r>
      <w:bookmarkEnd w:id="3145"/>
    </w:p>
    <w:p w14:paraId="4F5EEEFE" w14:textId="47589F93" w:rsidR="00A829F4" w:rsidRDefault="00A829F4" w:rsidP="00570A4F">
      <w:pPr>
        <w:rPr>
          <w:lang w:val="en-GB" w:eastAsia="en-GB"/>
        </w:rPr>
      </w:pPr>
      <w:r w:rsidRPr="00A829F4">
        <w:rPr>
          <w:lang w:val="en-GB" w:eastAsia="en-GB"/>
        </w:rPr>
        <w:t>To handle the interrupt from MPU/MCU, users shall introduce the interrupt handler and update a global variable to capture the changes.</w:t>
      </w:r>
      <w:r>
        <w:rPr>
          <w:lang w:val="en-GB" w:eastAsia="en-GB"/>
        </w:rPr>
        <w:t xml:space="preserve"> </w:t>
      </w:r>
      <w:r w:rsidRPr="00A829F4">
        <w:rPr>
          <w:lang w:val="en-GB" w:eastAsia="en-GB"/>
        </w:rPr>
        <w:t>When GUI thread is scheduled, the UI will be rendered according to the updated value in the global variable.</w:t>
      </w:r>
    </w:p>
    <w:p w14:paraId="58DD1492" w14:textId="61741075" w:rsidR="00572CC0" w:rsidRDefault="00572CC0" w:rsidP="00570A4F">
      <w:pPr>
        <w:rPr>
          <w:lang w:val="en-GB" w:eastAsia="en-GB"/>
        </w:rPr>
        <w:pPrChange w:id="3146" w:author="Gordon McNab (BRT-UK)" w:date="2022-07-20T12:16:00Z">
          <w:pPr>
            <w:jc w:val="both"/>
          </w:pPr>
        </w:pPrChange>
      </w:pPr>
      <w:r>
        <w:rPr>
          <w:lang w:val="en-GB" w:eastAsia="en-GB"/>
        </w:rPr>
        <w:t xml:space="preserve">In this example, </w:t>
      </w:r>
      <w:r w:rsidR="00A829F4">
        <w:rPr>
          <w:lang w:val="en-GB" w:eastAsia="en-GB"/>
        </w:rPr>
        <w:t>a timer interrupt from STM32 is captured into a global counter and displayed on an ESD clock</w:t>
      </w:r>
      <w:r w:rsidR="00545549">
        <w:rPr>
          <w:lang w:val="en-GB" w:eastAsia="en-GB"/>
        </w:rPr>
        <w:t xml:space="preserve"> and an ESD </w:t>
      </w:r>
      <w:r w:rsidR="00A829F4">
        <w:rPr>
          <w:lang w:val="en-GB" w:eastAsia="en-GB"/>
        </w:rPr>
        <w:t>label</w:t>
      </w:r>
      <w:r>
        <w:rPr>
          <w:lang w:val="en-GB" w:eastAsia="en-GB"/>
        </w:rPr>
        <w:t>.</w:t>
      </w:r>
    </w:p>
    <w:p w14:paraId="57512BFF" w14:textId="1BE1DD2A" w:rsidR="00A829F4" w:rsidRDefault="00A829F4" w:rsidP="0071750D">
      <w:pPr>
        <w:pStyle w:val="Heading2"/>
      </w:pPr>
      <w:bookmarkStart w:id="3147" w:name="_Toc109815972"/>
      <w:r>
        <w:t>STM32</w:t>
      </w:r>
      <w:r w:rsidR="00124A1B">
        <w:t>CubeMX</w:t>
      </w:r>
      <w:r>
        <w:t xml:space="preserve"> configuration</w:t>
      </w:r>
      <w:bookmarkEnd w:id="3147"/>
    </w:p>
    <w:p w14:paraId="60E2A812" w14:textId="495A0891" w:rsidR="00A829F4" w:rsidRDefault="00AB746A" w:rsidP="00570A4F">
      <w:pPr>
        <w:rPr>
          <w:lang w:val="en-GB" w:eastAsia="en-GB"/>
        </w:rPr>
        <w:pPrChange w:id="3148" w:author="Gordon McNab (BRT-UK)" w:date="2022-07-20T12:16:00Z">
          <w:pPr>
            <w:jc w:val="both"/>
          </w:pPr>
        </w:pPrChange>
      </w:pPr>
      <w:r>
        <w:rPr>
          <w:lang w:val="en-GB" w:eastAsia="en-GB"/>
        </w:rPr>
        <w:t xml:space="preserve">Configuration for STM32 is the same to </w:t>
      </w:r>
      <w:r w:rsidR="00A10579">
        <w:fldChar w:fldCharType="begin"/>
      </w:r>
      <w:r w:rsidR="00A10579">
        <w:instrText xml:space="preserve"> HYPERLINK \l "_Port_ESD_generated" </w:instrText>
      </w:r>
      <w:r w:rsidR="00A10579">
        <w:fldChar w:fldCharType="separate"/>
      </w:r>
      <w:r w:rsidRPr="00AB746A">
        <w:rPr>
          <w:rStyle w:val="Hyperlink"/>
          <w:lang w:val="en-GB" w:eastAsia="en-GB"/>
        </w:rPr>
        <w:t>4.3.2</w:t>
      </w:r>
      <w:r w:rsidR="00A10579">
        <w:rPr>
          <w:rStyle w:val="Hyperlink"/>
          <w:lang w:val="en-GB" w:eastAsia="en-GB"/>
        </w:rPr>
        <w:fldChar w:fldCharType="end"/>
      </w:r>
      <w:r>
        <w:rPr>
          <w:lang w:val="en-GB" w:eastAsia="en-GB"/>
        </w:rPr>
        <w:t>, with an addition configuration for timer. We use TIM2 in this example.</w:t>
      </w:r>
    </w:p>
    <w:p w14:paraId="445B9338" w14:textId="4DCBF680" w:rsidR="00AB746A" w:rsidRDefault="00AB746A" w:rsidP="00AC6886">
      <w:pPr>
        <w:jc w:val="both"/>
        <w:rPr>
          <w:lang w:val="en-GB" w:eastAsia="en-GB"/>
        </w:rPr>
      </w:pPr>
      <w:r>
        <w:rPr>
          <w:lang w:val="en-GB" w:eastAsia="en-GB"/>
        </w:rPr>
        <w:t>The timeout is calculated by this formular:</w:t>
      </w:r>
    </w:p>
    <w:p w14:paraId="03030A64" w14:textId="4D0E6F49" w:rsidR="00AB746A" w:rsidRPr="008C7DE8" w:rsidRDefault="00AB746A" w:rsidP="00AC6886">
      <w:pPr>
        <w:jc w:val="both"/>
        <w:rPr>
          <w:b/>
          <w:bCs/>
          <w:lang w:val="en-GB" w:eastAsia="en-GB"/>
        </w:rPr>
      </w:pPr>
      <w:r>
        <w:rPr>
          <w:lang w:val="en-GB" w:eastAsia="en-GB"/>
        </w:rPr>
        <w:tab/>
      </w:r>
      <w:r>
        <w:rPr>
          <w:lang w:val="en-GB" w:eastAsia="en-GB"/>
        </w:rPr>
        <w:tab/>
      </w:r>
      <w:r>
        <w:rPr>
          <w:lang w:val="en-GB" w:eastAsia="en-GB"/>
        </w:rPr>
        <w:tab/>
      </w:r>
      <w:r w:rsidRPr="008C7DE8">
        <w:rPr>
          <w:b/>
          <w:bCs/>
          <w:lang w:val="en-GB" w:eastAsia="en-GB"/>
        </w:rPr>
        <w:t xml:space="preserve">Timeout = </w:t>
      </w:r>
      <w:proofErr w:type="spellStart"/>
      <w:r w:rsidR="00880594" w:rsidRPr="008C7DE8">
        <w:rPr>
          <w:b/>
          <w:bCs/>
          <w:lang w:val="en-GB" w:eastAsia="en-GB"/>
        </w:rPr>
        <w:t>Prescaler</w:t>
      </w:r>
      <w:proofErr w:type="spellEnd"/>
      <w:r w:rsidR="00880594" w:rsidRPr="008C7DE8">
        <w:rPr>
          <w:b/>
          <w:bCs/>
          <w:lang w:val="en-GB" w:eastAsia="en-GB"/>
        </w:rPr>
        <w:t xml:space="preserve"> * Counter period / HCLK.</w:t>
      </w:r>
    </w:p>
    <w:p w14:paraId="3CF8B170" w14:textId="4A9601CE" w:rsidR="00880594" w:rsidRDefault="00880594" w:rsidP="00570A4F">
      <w:pPr>
        <w:rPr>
          <w:lang w:val="en-GB" w:eastAsia="en-GB"/>
        </w:rPr>
        <w:pPrChange w:id="3149" w:author="Gordon McNab (BRT-UK)" w:date="2022-07-20T12:16:00Z">
          <w:pPr>
            <w:jc w:val="both"/>
          </w:pPr>
        </w:pPrChange>
      </w:pPr>
      <w:r>
        <w:rPr>
          <w:lang w:val="en-GB" w:eastAsia="en-GB"/>
        </w:rPr>
        <w:t xml:space="preserve">By </w:t>
      </w:r>
      <w:r w:rsidR="00FB0406">
        <w:rPr>
          <w:lang w:val="en-GB" w:eastAsia="en-GB"/>
        </w:rPr>
        <w:t>default,</w:t>
      </w:r>
      <w:r w:rsidR="000A5EFF">
        <w:rPr>
          <w:lang w:val="en-GB" w:eastAsia="en-GB"/>
        </w:rPr>
        <w:t xml:space="preserve"> on the Discovery board,</w:t>
      </w:r>
      <w:r>
        <w:rPr>
          <w:lang w:val="en-GB" w:eastAsia="en-GB"/>
        </w:rPr>
        <w:t xml:space="preserve"> the HCLK is 20Mhz, we want Timeout = 1 second, and choose </w:t>
      </w:r>
      <w:proofErr w:type="spellStart"/>
      <w:r>
        <w:rPr>
          <w:lang w:val="en-GB" w:eastAsia="en-GB"/>
        </w:rPr>
        <w:t>Prescaler</w:t>
      </w:r>
      <w:proofErr w:type="spellEnd"/>
      <w:r>
        <w:rPr>
          <w:lang w:val="en-GB" w:eastAsia="en-GB"/>
        </w:rPr>
        <w:t xml:space="preserve"> = 1000, so Counter period would be 20000.</w:t>
      </w:r>
    </w:p>
    <w:p w14:paraId="16425C12" w14:textId="444193F5" w:rsidR="00880594" w:rsidRDefault="00880594" w:rsidP="008C7DE8">
      <w:pPr>
        <w:jc w:val="center"/>
        <w:rPr>
          <w:lang w:val="en-GB" w:eastAsia="en-GB"/>
        </w:rPr>
      </w:pPr>
      <w:r>
        <w:rPr>
          <w:noProof/>
        </w:rPr>
        <w:drawing>
          <wp:inline distT="0" distB="0" distL="0" distR="0" wp14:anchorId="400E6588" wp14:editId="788C1CD1">
            <wp:extent cx="2863395" cy="801750"/>
            <wp:effectExtent l="19050" t="19050" r="1333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3681" cy="818630"/>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6E8D60C1" w14:textId="0B75E797" w:rsidR="00880594" w:rsidRDefault="00880594" w:rsidP="00880594">
      <w:pPr>
        <w:pStyle w:val="Caption"/>
        <w:jc w:val="center"/>
      </w:pPr>
      <w:bookmarkStart w:id="3150" w:name="_Toc58319244"/>
      <w:r>
        <w:t xml:space="preserve">Figure </w:t>
      </w:r>
      <w:r w:rsidR="00A10579">
        <w:fldChar w:fldCharType="begin"/>
      </w:r>
      <w:r w:rsidR="00A10579">
        <w:instrText xml:space="preserve"> SEQ Figure \* ARABIC </w:instrText>
      </w:r>
      <w:r w:rsidR="00A10579">
        <w:fldChar w:fldCharType="separate"/>
      </w:r>
      <w:r w:rsidR="00495077">
        <w:rPr>
          <w:noProof/>
        </w:rPr>
        <w:t>45</w:t>
      </w:r>
      <w:r w:rsidR="00A10579">
        <w:rPr>
          <w:noProof/>
        </w:rPr>
        <w:fldChar w:fldCharType="end"/>
      </w:r>
      <w:r>
        <w:t xml:space="preserve"> Default HCLK configuration</w:t>
      </w:r>
      <w:bookmarkEnd w:id="3150"/>
    </w:p>
    <w:p w14:paraId="43DAFE08" w14:textId="171356A2" w:rsidR="00880594" w:rsidRDefault="00880594" w:rsidP="00880594"/>
    <w:p w14:paraId="5BEF3661" w14:textId="7F0D45EE" w:rsidR="00880594" w:rsidRDefault="00880594" w:rsidP="00570A4F">
      <w:r>
        <w:t>Below step to enable TIM2:</w:t>
      </w:r>
    </w:p>
    <w:p w14:paraId="1AE29F5C" w14:textId="32C9AA6C" w:rsidR="00880594" w:rsidRDefault="00880594" w:rsidP="008C7DE8">
      <w:pPr>
        <w:pStyle w:val="ListParagraph"/>
        <w:numPr>
          <w:ilvl w:val="0"/>
          <w:numId w:val="46"/>
        </w:numPr>
      </w:pPr>
      <w:r>
        <w:t>Select clock source as Internal clock:</w:t>
      </w:r>
    </w:p>
    <w:p w14:paraId="47BB6CD3" w14:textId="08D60534" w:rsidR="00880594" w:rsidRPr="008C7DE8" w:rsidRDefault="00880594" w:rsidP="008C7DE8">
      <w:pPr>
        <w:jc w:val="center"/>
      </w:pPr>
      <w:r>
        <w:rPr>
          <w:noProof/>
        </w:rPr>
        <w:drawing>
          <wp:inline distT="0" distB="0" distL="0" distR="0" wp14:anchorId="159244F4" wp14:editId="7AA3CB3B">
            <wp:extent cx="3326088" cy="1160665"/>
            <wp:effectExtent l="19050" t="19050" r="27305"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84006" cy="1180876"/>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717058FE" w14:textId="70296520" w:rsidR="00880594" w:rsidRDefault="00880594" w:rsidP="00880594">
      <w:pPr>
        <w:pStyle w:val="Caption"/>
        <w:jc w:val="center"/>
      </w:pPr>
      <w:bookmarkStart w:id="3151" w:name="_Toc58319245"/>
      <w:r>
        <w:t xml:space="preserve">Figure </w:t>
      </w:r>
      <w:r w:rsidR="00A10579">
        <w:fldChar w:fldCharType="begin"/>
      </w:r>
      <w:r w:rsidR="00A10579">
        <w:instrText xml:space="preserve"> SEQ Figure \* ARABIC </w:instrText>
      </w:r>
      <w:r w:rsidR="00A10579">
        <w:fldChar w:fldCharType="separate"/>
      </w:r>
      <w:r w:rsidR="00495077">
        <w:rPr>
          <w:noProof/>
        </w:rPr>
        <w:t>46</w:t>
      </w:r>
      <w:r w:rsidR="00A10579">
        <w:rPr>
          <w:noProof/>
        </w:rPr>
        <w:fldChar w:fldCharType="end"/>
      </w:r>
      <w:r>
        <w:t xml:space="preserve"> Select TIM2 clock source</w:t>
      </w:r>
      <w:bookmarkEnd w:id="3151"/>
    </w:p>
    <w:p w14:paraId="69EE6D65" w14:textId="7836110F" w:rsidR="00880594" w:rsidRDefault="00880594" w:rsidP="00880594">
      <w:pPr>
        <w:pStyle w:val="ListParagraph"/>
        <w:numPr>
          <w:ilvl w:val="0"/>
          <w:numId w:val="46"/>
        </w:numPr>
      </w:pPr>
      <w:r>
        <w:t xml:space="preserve">Select </w:t>
      </w:r>
      <w:proofErr w:type="spellStart"/>
      <w:r>
        <w:t>Prescaler</w:t>
      </w:r>
      <w:proofErr w:type="spellEnd"/>
      <w:r>
        <w:t xml:space="preserve"> and Counter period as 1000 and 20000, enable auto reload:</w:t>
      </w:r>
    </w:p>
    <w:p w14:paraId="7A427F77" w14:textId="1BE6909E" w:rsidR="00880594" w:rsidRDefault="00880594" w:rsidP="00880594">
      <w:pPr>
        <w:jc w:val="center"/>
      </w:pPr>
      <w:r>
        <w:rPr>
          <w:noProof/>
        </w:rPr>
        <w:drawing>
          <wp:inline distT="0" distB="0" distL="0" distR="0" wp14:anchorId="7746B4C4" wp14:editId="49A16C7F">
            <wp:extent cx="3088801" cy="1123200"/>
            <wp:effectExtent l="19050" t="19050" r="16510"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5159" cy="1136421"/>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73F8CA1E" w14:textId="392C1A4C" w:rsidR="00880594" w:rsidRDefault="00880594" w:rsidP="00880594">
      <w:pPr>
        <w:pStyle w:val="Caption"/>
        <w:jc w:val="center"/>
      </w:pPr>
      <w:bookmarkStart w:id="3152" w:name="_Toc58319246"/>
      <w:r>
        <w:t xml:space="preserve">Figure </w:t>
      </w:r>
      <w:r w:rsidR="00A10579">
        <w:fldChar w:fldCharType="begin"/>
      </w:r>
      <w:r w:rsidR="00A10579">
        <w:instrText xml:space="preserve"> SEQ Figure \</w:instrText>
      </w:r>
      <w:r w:rsidR="00A10579">
        <w:instrText xml:space="preserve">* ARABIC </w:instrText>
      </w:r>
      <w:r w:rsidR="00A10579">
        <w:fldChar w:fldCharType="separate"/>
      </w:r>
      <w:r w:rsidR="00495077">
        <w:rPr>
          <w:noProof/>
        </w:rPr>
        <w:t>47</w:t>
      </w:r>
      <w:r w:rsidR="00A10579">
        <w:rPr>
          <w:noProof/>
        </w:rPr>
        <w:fldChar w:fldCharType="end"/>
      </w:r>
      <w:r>
        <w:t xml:space="preserve"> Setup TIM2 parameters</w:t>
      </w:r>
      <w:bookmarkEnd w:id="3152"/>
    </w:p>
    <w:p w14:paraId="22D5EB2F" w14:textId="374229C6" w:rsidR="00880594" w:rsidRDefault="00880594" w:rsidP="00880594">
      <w:pPr>
        <w:pStyle w:val="ListParagraph"/>
        <w:numPr>
          <w:ilvl w:val="0"/>
          <w:numId w:val="46"/>
        </w:numPr>
      </w:pPr>
      <w:r>
        <w:lastRenderedPageBreak/>
        <w:t>Enable TIM2 global interrupt:</w:t>
      </w:r>
    </w:p>
    <w:p w14:paraId="00494FA7" w14:textId="4D65186D" w:rsidR="00880594" w:rsidRDefault="00880594" w:rsidP="00880594">
      <w:pPr>
        <w:jc w:val="center"/>
      </w:pPr>
      <w:r>
        <w:rPr>
          <w:noProof/>
        </w:rPr>
        <w:drawing>
          <wp:inline distT="0" distB="0" distL="0" distR="0" wp14:anchorId="0294314C" wp14:editId="5003359C">
            <wp:extent cx="3621600" cy="777600"/>
            <wp:effectExtent l="19050" t="19050" r="1714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55247" cy="784824"/>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069CC38C" w14:textId="2EC4FC76" w:rsidR="00880594" w:rsidRDefault="00880594" w:rsidP="00880594">
      <w:pPr>
        <w:pStyle w:val="Caption"/>
        <w:jc w:val="center"/>
      </w:pPr>
      <w:bookmarkStart w:id="3153" w:name="_Toc58319247"/>
      <w:r>
        <w:t xml:space="preserve">Figure </w:t>
      </w:r>
      <w:r w:rsidR="00A10579">
        <w:fldChar w:fldCharType="begin"/>
      </w:r>
      <w:r w:rsidR="00A10579">
        <w:instrText xml:space="preserve"> SEQ Figure \* ARABIC </w:instrText>
      </w:r>
      <w:r w:rsidR="00A10579">
        <w:fldChar w:fldCharType="separate"/>
      </w:r>
      <w:r w:rsidR="00495077">
        <w:rPr>
          <w:noProof/>
        </w:rPr>
        <w:t>48</w:t>
      </w:r>
      <w:r w:rsidR="00A10579">
        <w:rPr>
          <w:noProof/>
        </w:rPr>
        <w:fldChar w:fldCharType="end"/>
      </w:r>
      <w:r>
        <w:t xml:space="preserve"> Setup TIM2 interrupt</w:t>
      </w:r>
      <w:bookmarkEnd w:id="3153"/>
    </w:p>
    <w:p w14:paraId="3A66F380" w14:textId="77D02B53" w:rsidR="00880594" w:rsidRDefault="00880594" w:rsidP="00880594">
      <w:pPr>
        <w:pStyle w:val="ListParagraph"/>
        <w:numPr>
          <w:ilvl w:val="0"/>
          <w:numId w:val="46"/>
        </w:numPr>
      </w:pPr>
      <w:r>
        <w:t>Save and export project</w:t>
      </w:r>
    </w:p>
    <w:p w14:paraId="5597E888" w14:textId="53891E49" w:rsidR="00FB0406" w:rsidRDefault="00FB0406" w:rsidP="00FB0406">
      <w:r>
        <w:t>Reference:</w:t>
      </w:r>
    </w:p>
    <w:p w14:paraId="6EF374DB" w14:textId="2A6FFD2D" w:rsidR="00880594" w:rsidRDefault="00FB0406" w:rsidP="00FB0406">
      <w:pPr>
        <w:jc w:val="center"/>
      </w:pPr>
      <w:r>
        <w:object w:dxaOrig="1512" w:dyaOrig="1008" w14:anchorId="0092FCC0">
          <v:shape id="_x0000_i1028" type="#_x0000_t75" style="width:75.75pt;height:50.7pt" o:ole="">
            <v:imagedata r:id="rId76" o:title=""/>
          </v:shape>
          <o:OLEObject Type="Embed" ProgID="Package" ShapeID="_x0000_i1028" DrawAspect="Icon" ObjectID="_1720436732" r:id="rId77"/>
        </w:object>
      </w:r>
    </w:p>
    <w:p w14:paraId="143FB5BB" w14:textId="1F3B7730" w:rsidR="008C69AE" w:rsidRDefault="008C69AE" w:rsidP="0071750D">
      <w:pPr>
        <w:pStyle w:val="Heading2"/>
      </w:pPr>
      <w:bookmarkStart w:id="3154" w:name="_Toc109815973"/>
      <w:r>
        <w:t>Create ESD project</w:t>
      </w:r>
      <w:bookmarkEnd w:id="3154"/>
    </w:p>
    <w:p w14:paraId="47583B0A" w14:textId="332DADE1" w:rsidR="00B842F3" w:rsidRDefault="00A53DA6" w:rsidP="00B842F3">
      <w:pPr>
        <w:rPr>
          <w:lang w:val="en-GB" w:eastAsia="en-GB"/>
        </w:rPr>
      </w:pPr>
      <w:r>
        <w:rPr>
          <w:lang w:val="en-GB" w:eastAsia="en-GB"/>
        </w:rPr>
        <w:t>In ESD, create new project and add a clock and a numeric label into it:</w:t>
      </w:r>
    </w:p>
    <w:p w14:paraId="1EFAA47B" w14:textId="483882CD" w:rsidR="00A53DA6" w:rsidRDefault="00A53DA6" w:rsidP="00A53DA6">
      <w:pPr>
        <w:jc w:val="center"/>
        <w:rPr>
          <w:lang w:val="en-GB" w:eastAsia="en-GB"/>
        </w:rPr>
      </w:pPr>
      <w:r>
        <w:rPr>
          <w:noProof/>
        </w:rPr>
        <w:drawing>
          <wp:inline distT="0" distB="0" distL="0" distR="0" wp14:anchorId="49ACE7D6" wp14:editId="1B5BC3B7">
            <wp:extent cx="4385973" cy="2487659"/>
            <wp:effectExtent l="19050" t="19050" r="14605"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31062" b="5292"/>
                    <a:stretch/>
                  </pic:blipFill>
                  <pic:spPr bwMode="auto">
                    <a:xfrm>
                      <a:off x="0" y="0"/>
                      <a:ext cx="4420887" cy="2507462"/>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9D06FB" w14:textId="73499E7D" w:rsidR="00A53DA6" w:rsidRDefault="00A53DA6" w:rsidP="00A53DA6">
      <w:pPr>
        <w:pStyle w:val="Caption"/>
        <w:jc w:val="center"/>
      </w:pPr>
      <w:bookmarkStart w:id="3155" w:name="_Toc58319248"/>
      <w:r>
        <w:t xml:space="preserve">Figure </w:t>
      </w:r>
      <w:r w:rsidR="00A10579">
        <w:fldChar w:fldCharType="begin"/>
      </w:r>
      <w:r w:rsidR="00A10579">
        <w:instrText xml:space="preserve"> SEQ Figure \* ARABIC </w:instrText>
      </w:r>
      <w:r w:rsidR="00A10579">
        <w:fldChar w:fldCharType="separate"/>
      </w:r>
      <w:r w:rsidR="00495077">
        <w:rPr>
          <w:noProof/>
        </w:rPr>
        <w:t>49</w:t>
      </w:r>
      <w:r w:rsidR="00A10579">
        <w:rPr>
          <w:noProof/>
        </w:rPr>
        <w:fldChar w:fldCharType="end"/>
      </w:r>
      <w:r>
        <w:t xml:space="preserve"> </w:t>
      </w:r>
      <w:r w:rsidR="00545549">
        <w:t>Create</w:t>
      </w:r>
      <w:r>
        <w:t xml:space="preserve"> ESD</w:t>
      </w:r>
      <w:r w:rsidR="00545549">
        <w:t xml:space="preserve"> clock and ESD label</w:t>
      </w:r>
      <w:bookmarkEnd w:id="3155"/>
    </w:p>
    <w:p w14:paraId="1DCEC50A" w14:textId="34764A70" w:rsidR="000C404F" w:rsidRDefault="000C404F" w:rsidP="008C7DE8">
      <w:pPr>
        <w:jc w:val="center"/>
      </w:pPr>
      <w:r>
        <w:rPr>
          <w:noProof/>
        </w:rPr>
        <w:drawing>
          <wp:inline distT="0" distB="0" distL="0" distR="0" wp14:anchorId="39126A87" wp14:editId="486C489A">
            <wp:extent cx="2883176" cy="1797305"/>
            <wp:effectExtent l="19050" t="19050" r="1270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06629" cy="1811925"/>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16F685EB" w14:textId="2AC4D036" w:rsidR="000C404F" w:rsidRDefault="000C404F" w:rsidP="000C404F">
      <w:pPr>
        <w:pStyle w:val="Caption"/>
        <w:jc w:val="center"/>
      </w:pPr>
      <w:bookmarkStart w:id="3156" w:name="_Toc58319249"/>
      <w:r>
        <w:t xml:space="preserve">Figure </w:t>
      </w:r>
      <w:r w:rsidR="00A10579">
        <w:fldChar w:fldCharType="begin"/>
      </w:r>
      <w:r w:rsidR="00A10579">
        <w:instrText xml:space="preserve"> SEQ Figure \* ARABIC </w:instrText>
      </w:r>
      <w:r w:rsidR="00A10579">
        <w:fldChar w:fldCharType="separate"/>
      </w:r>
      <w:r w:rsidR="00495077">
        <w:rPr>
          <w:noProof/>
        </w:rPr>
        <w:t>50</w:t>
      </w:r>
      <w:r w:rsidR="00A10579">
        <w:rPr>
          <w:noProof/>
        </w:rPr>
        <w:fldChar w:fldCharType="end"/>
      </w:r>
      <w:r>
        <w:t xml:space="preserve"> New project in ESD</w:t>
      </w:r>
      <w:bookmarkEnd w:id="3156"/>
    </w:p>
    <w:p w14:paraId="15F6C7F1" w14:textId="57AC3F78" w:rsidR="000C404F" w:rsidRDefault="000C404F" w:rsidP="000C404F">
      <w:r>
        <w:lastRenderedPageBreak/>
        <w:t>Add a new source file and declare a global variable “</w:t>
      </w:r>
      <w:proofErr w:type="spellStart"/>
      <w:r>
        <w:t>myCounter</w:t>
      </w:r>
      <w:proofErr w:type="spellEnd"/>
      <w:r>
        <w:t>” into it:</w:t>
      </w:r>
    </w:p>
    <w:p w14:paraId="060BB776" w14:textId="71E6BEDC" w:rsidR="000C404F" w:rsidRPr="008C7DE8" w:rsidRDefault="000C404F" w:rsidP="008C7DE8">
      <w:pPr>
        <w:jc w:val="center"/>
      </w:pPr>
      <w:r>
        <w:rPr>
          <w:noProof/>
        </w:rPr>
        <w:drawing>
          <wp:inline distT="0" distB="0" distL="0" distR="0" wp14:anchorId="3C34E8B2" wp14:editId="407B2D19">
            <wp:extent cx="4763911" cy="2513377"/>
            <wp:effectExtent l="19050" t="19050" r="1778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67997" cy="2515533"/>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5C468BFD" w14:textId="12B01EBE" w:rsidR="009B0217" w:rsidRDefault="009B0217" w:rsidP="009B0217">
      <w:pPr>
        <w:pStyle w:val="Caption"/>
        <w:jc w:val="center"/>
      </w:pPr>
      <w:bookmarkStart w:id="3157" w:name="_Toc58319250"/>
      <w:r>
        <w:t xml:space="preserve">Figure </w:t>
      </w:r>
      <w:r w:rsidR="00A10579">
        <w:fldChar w:fldCharType="begin"/>
      </w:r>
      <w:r w:rsidR="00A10579">
        <w:instrText xml:space="preserve"> SEQ Figure \* ARABIC </w:instrText>
      </w:r>
      <w:r w:rsidR="00A10579">
        <w:fldChar w:fldCharType="separate"/>
      </w:r>
      <w:r w:rsidR="00495077">
        <w:rPr>
          <w:noProof/>
        </w:rPr>
        <w:t>51</w:t>
      </w:r>
      <w:r w:rsidR="00A10579">
        <w:rPr>
          <w:noProof/>
        </w:rPr>
        <w:fldChar w:fldCharType="end"/>
      </w:r>
      <w:r>
        <w:t xml:space="preserve"> Declare global variable in ESD</w:t>
      </w:r>
      <w:bookmarkEnd w:id="3157"/>
    </w:p>
    <w:p w14:paraId="5549B4AE" w14:textId="0EBD57E1" w:rsidR="001B78C3" w:rsidRDefault="001B78C3" w:rsidP="001B78C3">
      <w:r>
        <w:t>Variable “</w:t>
      </w:r>
      <w:proofErr w:type="spellStart"/>
      <w:r>
        <w:t>myCounter</w:t>
      </w:r>
      <w:proofErr w:type="spellEnd"/>
      <w:r>
        <w:t xml:space="preserve">” will appear in “User </w:t>
      </w:r>
      <w:proofErr w:type="spellStart"/>
      <w:r>
        <w:t>Globals</w:t>
      </w:r>
      <w:proofErr w:type="spellEnd"/>
      <w:r>
        <w:t>” tree, now connect global variable “</w:t>
      </w:r>
      <w:proofErr w:type="spellStart"/>
      <w:r>
        <w:t>myCounter</w:t>
      </w:r>
      <w:proofErr w:type="spellEnd"/>
      <w:r>
        <w:t>” with clock and label:</w:t>
      </w:r>
    </w:p>
    <w:p w14:paraId="32A76F59" w14:textId="6EAC504D" w:rsidR="001B78C3" w:rsidRPr="008C7DE8" w:rsidRDefault="001B78C3" w:rsidP="008C7DE8">
      <w:pPr>
        <w:jc w:val="center"/>
      </w:pPr>
      <w:r>
        <w:rPr>
          <w:noProof/>
        </w:rPr>
        <w:drawing>
          <wp:inline distT="0" distB="0" distL="0" distR="0" wp14:anchorId="63919E5E" wp14:editId="038F1F36">
            <wp:extent cx="5731510" cy="2881630"/>
            <wp:effectExtent l="19050" t="19050" r="21590"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81630"/>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76E1F511" w14:textId="581BBC8B" w:rsidR="001B78C3" w:rsidRDefault="001B78C3" w:rsidP="001B78C3">
      <w:pPr>
        <w:pStyle w:val="Caption"/>
        <w:jc w:val="center"/>
      </w:pPr>
      <w:bookmarkStart w:id="3158" w:name="_Toc58319251"/>
      <w:r>
        <w:t xml:space="preserve">Figure </w:t>
      </w:r>
      <w:r w:rsidR="00A10579">
        <w:fldChar w:fldCharType="begin"/>
      </w:r>
      <w:r w:rsidR="00A10579">
        <w:instrText xml:space="preserve"> SEQ Figure \* ARABIC </w:instrText>
      </w:r>
      <w:r w:rsidR="00A10579">
        <w:fldChar w:fldCharType="separate"/>
      </w:r>
      <w:r w:rsidR="00495077">
        <w:rPr>
          <w:noProof/>
        </w:rPr>
        <w:t>52</w:t>
      </w:r>
      <w:r w:rsidR="00A10579">
        <w:rPr>
          <w:noProof/>
        </w:rPr>
        <w:fldChar w:fldCharType="end"/>
      </w:r>
      <w:r>
        <w:t xml:space="preserve"> Connect global variable and clock/label</w:t>
      </w:r>
      <w:bookmarkEnd w:id="3158"/>
    </w:p>
    <w:p w14:paraId="4DBDB153" w14:textId="68B73B14" w:rsidR="001B78C3" w:rsidRDefault="001B78C3" w:rsidP="001B78C3">
      <w:r>
        <w:t>Save and export project</w:t>
      </w:r>
      <w:r w:rsidR="00D7190E">
        <w:t>.</w:t>
      </w:r>
    </w:p>
    <w:p w14:paraId="57567CE8" w14:textId="7D8566DF" w:rsidR="000D6D51" w:rsidRDefault="00824FDB" w:rsidP="001B78C3">
      <w:r>
        <w:t>Reference:</w:t>
      </w:r>
    </w:p>
    <w:p w14:paraId="01C86F1A" w14:textId="29B472E7" w:rsidR="00824FDB" w:rsidRDefault="00AD1306" w:rsidP="00AD1306">
      <w:pPr>
        <w:jc w:val="center"/>
      </w:pPr>
      <w:r>
        <w:object w:dxaOrig="1512" w:dyaOrig="1008" w14:anchorId="0AA8CD3B">
          <v:shape id="_x0000_i1029" type="#_x0000_t75" style="width:75.75pt;height:50.7pt" o:ole="">
            <v:imagedata r:id="rId82" o:title=""/>
          </v:shape>
          <o:OLEObject Type="Embed" ProgID="Package" ShapeID="_x0000_i1029" DrawAspect="Icon" ObjectID="_1720436733" r:id="rId83"/>
        </w:object>
      </w:r>
    </w:p>
    <w:p w14:paraId="4AF74791" w14:textId="2D07832A" w:rsidR="009962CF" w:rsidRDefault="009962CF" w:rsidP="0071750D">
      <w:pPr>
        <w:pStyle w:val="Heading2"/>
      </w:pPr>
      <w:bookmarkStart w:id="3159" w:name="_Toc109815974"/>
      <w:r>
        <w:lastRenderedPageBreak/>
        <w:t>Modify source code</w:t>
      </w:r>
      <w:bookmarkEnd w:id="3159"/>
    </w:p>
    <w:p w14:paraId="426FCD18" w14:textId="07F10D4D" w:rsidR="009962CF" w:rsidRDefault="000D6D51" w:rsidP="009962CF">
      <w:pPr>
        <w:rPr>
          <w:ins w:id="3160" w:author="Gordon McNab (BRT-UK)" w:date="2022-07-21T11:38:00Z"/>
        </w:rPr>
      </w:pPr>
      <w:r>
        <w:t xml:space="preserve">We copy Eclipse exported project into STM32 generated </w:t>
      </w:r>
      <w:r w:rsidR="00AD1306">
        <w:t>project and</w:t>
      </w:r>
      <w:r>
        <w:t xml:space="preserve"> do porting similar to </w:t>
      </w:r>
      <w:hyperlink w:anchor="_Port_ESD_generated" w:history="1">
        <w:r w:rsidRPr="00600DD4">
          <w:rPr>
            <w:rStyle w:val="Hyperlink"/>
          </w:rPr>
          <w:t>4.3.3</w:t>
        </w:r>
      </w:hyperlink>
      <w:r w:rsidR="00600DD4">
        <w:t xml:space="preserve">. </w:t>
      </w:r>
    </w:p>
    <w:p w14:paraId="45980642" w14:textId="25D317B6" w:rsidR="00F10D26" w:rsidRDefault="00F10D26" w:rsidP="009962CF">
      <w:ins w:id="3161" w:author="Gordon McNab (BRT-UK)" w:date="2022-07-21T11:38:00Z">
        <w:r>
          <w:t xml:space="preserve">The old main() function from the ESD exported source code was renamed </w:t>
        </w:r>
      </w:ins>
    </w:p>
    <w:p w14:paraId="1218A1C9" w14:textId="618E1245" w:rsidR="006756C7" w:rsidRDefault="00600DD4" w:rsidP="009962CF">
      <w:r>
        <w:t xml:space="preserve">Now modify </w:t>
      </w:r>
      <w:proofErr w:type="spellStart"/>
      <w:r>
        <w:t>main.c</w:t>
      </w:r>
      <w:proofErr w:type="spellEnd"/>
      <w:r>
        <w:t xml:space="preserve"> to</w:t>
      </w:r>
      <w:r w:rsidR="001828D7">
        <w:t xml:space="preserve"> define</w:t>
      </w:r>
      <w:r>
        <w:t xml:space="preserve"> global variable “</w:t>
      </w:r>
      <w:proofErr w:type="spellStart"/>
      <w:r>
        <w:t>myCounter</w:t>
      </w:r>
      <w:proofErr w:type="spellEnd"/>
      <w:r w:rsidR="00726D92">
        <w:t>” and</w:t>
      </w:r>
      <w:r w:rsidR="001828D7">
        <w:t xml:space="preserve"> </w:t>
      </w:r>
      <w:r w:rsidR="00726D92">
        <w:t>implement</w:t>
      </w:r>
      <w:r w:rsidR="001828D7">
        <w:t xml:space="preserve"> function to capture interrupt</w:t>
      </w:r>
      <w:r w:rsidR="006756C7">
        <w:t>:</w:t>
      </w:r>
    </w:p>
    <w:p w14:paraId="5D6B0AF4" w14:textId="6EE233E8" w:rsidR="001828D7" w:rsidRDefault="001828D7" w:rsidP="00726D92">
      <w:pPr>
        <w:jc w:val="center"/>
      </w:pPr>
      <w:r>
        <w:rPr>
          <w:noProof/>
        </w:rPr>
        <w:drawing>
          <wp:inline distT="0" distB="0" distL="0" distR="0" wp14:anchorId="5FCAF528" wp14:editId="045864D5">
            <wp:extent cx="4258557" cy="1333335"/>
            <wp:effectExtent l="19050" t="19050" r="8890" b="196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71468" cy="1337377"/>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2F56DFD9" w14:textId="1AA1B14B" w:rsidR="00726D92" w:rsidRDefault="00726D92" w:rsidP="00726D92">
      <w:pPr>
        <w:pStyle w:val="Caption"/>
        <w:jc w:val="center"/>
      </w:pPr>
      <w:bookmarkStart w:id="3162" w:name="_Toc58319252"/>
      <w:r>
        <w:t xml:space="preserve">Figure </w:t>
      </w:r>
      <w:r w:rsidR="00A10579">
        <w:fldChar w:fldCharType="begin"/>
      </w:r>
      <w:r w:rsidR="00A10579">
        <w:instrText xml:space="preserve"> SEQ Figure \* ARABIC </w:instrText>
      </w:r>
      <w:r w:rsidR="00A10579">
        <w:fldChar w:fldCharType="separate"/>
      </w:r>
      <w:r w:rsidR="00495077">
        <w:rPr>
          <w:noProof/>
        </w:rPr>
        <w:t>53</w:t>
      </w:r>
      <w:r w:rsidR="00A10579">
        <w:rPr>
          <w:noProof/>
        </w:rPr>
        <w:fldChar w:fldCharType="end"/>
      </w:r>
      <w:r>
        <w:t xml:space="preserve"> Implement interrupt handling function</w:t>
      </w:r>
      <w:bookmarkEnd w:id="3162"/>
    </w:p>
    <w:p w14:paraId="76EE4EED" w14:textId="77777777" w:rsidR="00726D92" w:rsidRDefault="00726D92" w:rsidP="008C7DE8">
      <w:pPr>
        <w:jc w:val="center"/>
      </w:pPr>
    </w:p>
    <w:p w14:paraId="54824ACB" w14:textId="6D2C42C5" w:rsidR="00726D92" w:rsidRDefault="00726D92" w:rsidP="009962CF">
      <w:r>
        <w:t>In main function, e</w:t>
      </w:r>
      <w:r w:rsidRPr="00726D92">
        <w:t>nable the TIM</w:t>
      </w:r>
      <w:r w:rsidR="000A5EFF">
        <w:t xml:space="preserve">2 </w:t>
      </w:r>
      <w:r w:rsidRPr="00726D92">
        <w:t>interrupt</w:t>
      </w:r>
      <w:r>
        <w:t xml:space="preserve">, by calling </w:t>
      </w:r>
      <w:proofErr w:type="spellStart"/>
      <w:r>
        <w:rPr>
          <w:rFonts w:ascii="Consolas" w:hAnsi="Consolas" w:cs="Consolas"/>
          <w:color w:val="000000"/>
          <w:sz w:val="20"/>
          <w:szCs w:val="20"/>
          <w:shd w:val="clear" w:color="auto" w:fill="E8F2FE"/>
          <w:lang w:val="en-US"/>
        </w:rPr>
        <w:t>HAL_TIM_Base_Start_IT</w:t>
      </w:r>
      <w:proofErr w:type="spellEnd"/>
      <w:r>
        <w:rPr>
          <w:rFonts w:ascii="Consolas" w:hAnsi="Consolas" w:cs="Consolas"/>
          <w:color w:val="000000"/>
          <w:sz w:val="20"/>
          <w:szCs w:val="20"/>
          <w:shd w:val="clear" w:color="auto" w:fill="E8F2FE"/>
          <w:lang w:val="en-US"/>
        </w:rPr>
        <w:t>():</w:t>
      </w:r>
    </w:p>
    <w:p w14:paraId="4F974F2A" w14:textId="46FCA2F4" w:rsidR="00726D92" w:rsidRDefault="00726D92" w:rsidP="00726D92">
      <w:pPr>
        <w:jc w:val="center"/>
      </w:pPr>
      <w:r>
        <w:rPr>
          <w:noProof/>
        </w:rPr>
        <w:drawing>
          <wp:inline distT="0" distB="0" distL="0" distR="0" wp14:anchorId="79958970" wp14:editId="2D5979BA">
            <wp:extent cx="4468633" cy="1296132"/>
            <wp:effectExtent l="19050" t="19050" r="27305" b="184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98837" cy="1304893"/>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7396A77A" w14:textId="5A57A4C4" w:rsidR="00726D92" w:rsidRDefault="00726D92" w:rsidP="00726D92">
      <w:pPr>
        <w:pStyle w:val="Caption"/>
        <w:jc w:val="center"/>
      </w:pPr>
      <w:bookmarkStart w:id="3163" w:name="_Toc58319253"/>
      <w:r>
        <w:t xml:space="preserve">Figure </w:t>
      </w:r>
      <w:r w:rsidR="00A10579">
        <w:fldChar w:fldCharType="begin"/>
      </w:r>
      <w:r w:rsidR="00A10579">
        <w:instrText xml:space="preserve"> SEQ Figure \* ARABIC </w:instrText>
      </w:r>
      <w:r w:rsidR="00A10579">
        <w:fldChar w:fldCharType="separate"/>
      </w:r>
      <w:r w:rsidR="00495077">
        <w:rPr>
          <w:noProof/>
        </w:rPr>
        <w:t>54</w:t>
      </w:r>
      <w:r w:rsidR="00A10579">
        <w:rPr>
          <w:noProof/>
        </w:rPr>
        <w:fldChar w:fldCharType="end"/>
      </w:r>
      <w:r>
        <w:t xml:space="preserve"> Enable interrupt timer</w:t>
      </w:r>
      <w:bookmarkEnd w:id="3163"/>
    </w:p>
    <w:p w14:paraId="30AC792C" w14:textId="682E446B" w:rsidR="00880600" w:rsidRDefault="00DA4BFF" w:rsidP="00880600">
      <w:r>
        <w:t>This step is optional, w</w:t>
      </w:r>
      <w:r w:rsidR="00880600">
        <w:t>e display the interrupt counter on a glass display o</w:t>
      </w:r>
      <w:r w:rsidR="000A5EFF">
        <w:t>f</w:t>
      </w:r>
      <w:r w:rsidR="00880600">
        <w:t xml:space="preserve"> STM32L476 discovery board, using library</w:t>
      </w:r>
      <w:r>
        <w:t xml:space="preserve"> in </w:t>
      </w:r>
      <w:r w:rsidRPr="00DA4BFF">
        <w:t>STM32L476G-Discovery BSP</w:t>
      </w:r>
      <w:r>
        <w:t>, so need to initialize glass display in main function:</w:t>
      </w:r>
    </w:p>
    <w:p w14:paraId="2896F295" w14:textId="45CEA020" w:rsidR="00DA4BFF" w:rsidRDefault="00DA4BFF" w:rsidP="00DA4BFF">
      <w:pPr>
        <w:jc w:val="center"/>
      </w:pPr>
      <w:r>
        <w:rPr>
          <w:noProof/>
        </w:rPr>
        <w:drawing>
          <wp:inline distT="0" distB="0" distL="0" distR="0" wp14:anchorId="5DEC2921" wp14:editId="6849948F">
            <wp:extent cx="3745064" cy="1322661"/>
            <wp:effectExtent l="19050" t="19050" r="27305"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60190" cy="1328003"/>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2FCF4572" w14:textId="2DB0B8C3" w:rsidR="00DA4BFF" w:rsidRDefault="00DA4BFF" w:rsidP="00DA4BFF">
      <w:pPr>
        <w:pStyle w:val="Caption"/>
        <w:jc w:val="center"/>
      </w:pPr>
      <w:bookmarkStart w:id="3164" w:name="_Toc58319254"/>
      <w:r>
        <w:t xml:space="preserve">Figure </w:t>
      </w:r>
      <w:r w:rsidR="00A10579">
        <w:fldChar w:fldCharType="begin"/>
      </w:r>
      <w:r w:rsidR="00A10579">
        <w:instrText xml:space="preserve"> SEQ Figure \* ARABIC </w:instrText>
      </w:r>
      <w:r w:rsidR="00A10579">
        <w:fldChar w:fldCharType="separate"/>
      </w:r>
      <w:r w:rsidR="00495077">
        <w:rPr>
          <w:noProof/>
        </w:rPr>
        <w:t>55</w:t>
      </w:r>
      <w:r w:rsidR="00A10579">
        <w:rPr>
          <w:noProof/>
        </w:rPr>
        <w:fldChar w:fldCharType="end"/>
      </w:r>
      <w:r>
        <w:t xml:space="preserve"> Initialize glass display</w:t>
      </w:r>
      <w:bookmarkEnd w:id="3164"/>
    </w:p>
    <w:p w14:paraId="22E1C76A" w14:textId="0D9B6991" w:rsidR="00DA4BFF" w:rsidRDefault="006756C7" w:rsidP="006756C7">
      <w:r>
        <w:t xml:space="preserve">Please refer </w:t>
      </w:r>
      <w:proofErr w:type="spellStart"/>
      <w:r>
        <w:t>main.c</w:t>
      </w:r>
      <w:proofErr w:type="spellEnd"/>
      <w:r>
        <w:t xml:space="preserve"> here:</w:t>
      </w:r>
    </w:p>
    <w:p w14:paraId="1E2DA297" w14:textId="44F21A9C" w:rsidR="006756C7" w:rsidRDefault="006756C7" w:rsidP="008C7DE8">
      <w:pPr>
        <w:jc w:val="center"/>
      </w:pPr>
      <w:r>
        <w:object w:dxaOrig="1512" w:dyaOrig="1008" w14:anchorId="16F3AD90">
          <v:shape id="_x0000_i1030" type="#_x0000_t75" style="width:75.75pt;height:50.7pt" o:ole="">
            <v:imagedata r:id="rId87" o:title=""/>
          </v:shape>
          <o:OLEObject Type="Embed" ProgID="Package" ShapeID="_x0000_i1030" DrawAspect="Icon" ObjectID="_1720436734" r:id="rId88"/>
        </w:object>
      </w:r>
    </w:p>
    <w:p w14:paraId="09341A43" w14:textId="3C8B8B04" w:rsidR="00277E9D" w:rsidRDefault="00277E9D" w:rsidP="0071750D">
      <w:pPr>
        <w:pStyle w:val="Heading2"/>
      </w:pPr>
      <w:bookmarkStart w:id="3165" w:name="_Toc109815975"/>
      <w:r>
        <w:t>Build and run</w:t>
      </w:r>
      <w:bookmarkEnd w:id="3165"/>
    </w:p>
    <w:p w14:paraId="6504411B" w14:textId="002BB7D9" w:rsidR="00726D92" w:rsidRDefault="00277E9D" w:rsidP="00277E9D">
      <w:r>
        <w:t xml:space="preserve">Follow </w:t>
      </w:r>
      <w:hyperlink w:anchor="_Build_and_run" w:history="1">
        <w:r w:rsidRPr="00277E9D">
          <w:rPr>
            <w:rStyle w:val="Hyperlink"/>
          </w:rPr>
          <w:t>4.3.4</w:t>
        </w:r>
      </w:hyperlink>
      <w:r>
        <w:t xml:space="preserve"> to run the project, the result is like as below:</w:t>
      </w:r>
    </w:p>
    <w:p w14:paraId="3A8EB1CF" w14:textId="7E4F02C1" w:rsidR="0024026A" w:rsidRDefault="00453235" w:rsidP="0024026A">
      <w:pPr>
        <w:jc w:val="center"/>
        <w:rPr>
          <w:noProof/>
        </w:rPr>
      </w:pPr>
      <w:r>
        <w:rPr>
          <w:noProof/>
        </w:rPr>
        <w:drawing>
          <wp:inline distT="0" distB="0" distL="0" distR="0" wp14:anchorId="111578CA" wp14:editId="5D919778">
            <wp:extent cx="4333240" cy="2783205"/>
            <wp:effectExtent l="19050" t="19050" r="10160"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33240" cy="2783205"/>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0381F3F6" w14:textId="7B7B4657" w:rsidR="0024026A" w:rsidRDefault="0024026A" w:rsidP="0024026A">
      <w:pPr>
        <w:pStyle w:val="Caption"/>
        <w:jc w:val="center"/>
      </w:pPr>
      <w:bookmarkStart w:id="3166" w:name="_Toc58319255"/>
      <w:r>
        <w:t xml:space="preserve">Figure </w:t>
      </w:r>
      <w:r w:rsidR="00A10579">
        <w:fldChar w:fldCharType="begin"/>
      </w:r>
      <w:r w:rsidR="00A10579">
        <w:instrText xml:space="preserve"> SEQ Figure \* ARABIC </w:instrText>
      </w:r>
      <w:r w:rsidR="00A10579">
        <w:fldChar w:fldCharType="separate"/>
      </w:r>
      <w:r w:rsidR="00495077">
        <w:rPr>
          <w:noProof/>
        </w:rPr>
        <w:t>56</w:t>
      </w:r>
      <w:r w:rsidR="00A10579">
        <w:rPr>
          <w:noProof/>
        </w:rPr>
        <w:fldChar w:fldCharType="end"/>
      </w:r>
      <w:r>
        <w:t xml:space="preserve"> ESD clock screen</w:t>
      </w:r>
      <w:bookmarkEnd w:id="3166"/>
    </w:p>
    <w:p w14:paraId="75061BC3" w14:textId="0663EC9F" w:rsidR="0024026A" w:rsidRDefault="0024026A" w:rsidP="00277E9D">
      <w:pPr>
        <w:rPr>
          <w:noProof/>
        </w:rPr>
      </w:pPr>
    </w:p>
    <w:p w14:paraId="42794F14" w14:textId="67363090" w:rsidR="0024026A" w:rsidRDefault="000108E0" w:rsidP="0024026A">
      <w:pPr>
        <w:jc w:val="center"/>
      </w:pPr>
      <w:r>
        <w:rPr>
          <w:noProof/>
        </w:rPr>
        <w:lastRenderedPageBreak/>
        <w:drawing>
          <wp:inline distT="0" distB="0" distL="0" distR="0" wp14:anchorId="52EDDF11" wp14:editId="1599D9CF">
            <wp:extent cx="1900222" cy="3946617"/>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14294" cy="3975844"/>
                    </a:xfrm>
                    <a:prstGeom prst="rect">
                      <a:avLst/>
                    </a:prstGeom>
                    <a:noFill/>
                    <a:ln>
                      <a:noFill/>
                    </a:ln>
                  </pic:spPr>
                </pic:pic>
              </a:graphicData>
            </a:graphic>
          </wp:inline>
        </w:drawing>
      </w:r>
    </w:p>
    <w:p w14:paraId="7266A9B7" w14:textId="21FB8588" w:rsidR="0024026A" w:rsidRDefault="0024026A" w:rsidP="0024026A">
      <w:pPr>
        <w:pStyle w:val="Caption"/>
        <w:jc w:val="center"/>
      </w:pPr>
      <w:bookmarkStart w:id="3167" w:name="_Toc58319256"/>
      <w:r>
        <w:t xml:space="preserve">Figure </w:t>
      </w:r>
      <w:r w:rsidR="00A10579">
        <w:fldChar w:fldCharType="begin"/>
      </w:r>
      <w:r w:rsidR="00A10579">
        <w:instrText xml:space="preserve"> SEQ Figure \* ARABIC </w:instrText>
      </w:r>
      <w:r w:rsidR="00A10579">
        <w:fldChar w:fldCharType="separate"/>
      </w:r>
      <w:r w:rsidR="00495077">
        <w:rPr>
          <w:noProof/>
        </w:rPr>
        <w:t>57</w:t>
      </w:r>
      <w:r w:rsidR="00A10579">
        <w:rPr>
          <w:noProof/>
        </w:rPr>
        <w:fldChar w:fldCharType="end"/>
      </w:r>
      <w:r>
        <w:t xml:space="preserve"> Glass screen</w:t>
      </w:r>
      <w:bookmarkEnd w:id="3167"/>
    </w:p>
    <w:p w14:paraId="527B886D" w14:textId="77777777" w:rsidR="00503E5B" w:rsidRDefault="00503E5B" w:rsidP="00AC6886">
      <w:pPr>
        <w:pStyle w:val="Heading1"/>
        <w:jc w:val="both"/>
      </w:pPr>
      <w:bookmarkStart w:id="3168" w:name="_Project_Files"/>
      <w:bookmarkStart w:id="3169" w:name="_Change_Summary"/>
      <w:bookmarkStart w:id="3170" w:name="_Toc465932583"/>
      <w:bookmarkStart w:id="3171" w:name="_Toc465932615"/>
      <w:bookmarkStart w:id="3172" w:name="_Toc465934554"/>
      <w:bookmarkStart w:id="3173" w:name="_Toc465935354"/>
      <w:bookmarkStart w:id="3174" w:name="_Toc465935906"/>
      <w:bookmarkStart w:id="3175" w:name="_Toc465937079"/>
      <w:bookmarkStart w:id="3176" w:name="_Toc465937130"/>
      <w:bookmarkStart w:id="3177" w:name="_Toc465937282"/>
      <w:bookmarkStart w:id="3178" w:name="_Toc466366186"/>
      <w:bookmarkStart w:id="3179" w:name="_Toc466368052"/>
      <w:bookmarkStart w:id="3180" w:name="_Toc465932584"/>
      <w:bookmarkStart w:id="3181" w:name="_Toc465932616"/>
      <w:bookmarkStart w:id="3182" w:name="_Toc465934555"/>
      <w:bookmarkStart w:id="3183" w:name="_Toc465935355"/>
      <w:bookmarkStart w:id="3184" w:name="_Toc465935907"/>
      <w:bookmarkStart w:id="3185" w:name="_Toc465937080"/>
      <w:bookmarkStart w:id="3186" w:name="_Toc465937131"/>
      <w:bookmarkStart w:id="3187" w:name="_Toc465937283"/>
      <w:bookmarkStart w:id="3188" w:name="_Toc466366187"/>
      <w:bookmarkStart w:id="3189" w:name="_Toc466368053"/>
      <w:bookmarkStart w:id="3190" w:name="_Toc465932585"/>
      <w:bookmarkStart w:id="3191" w:name="_Toc465932617"/>
      <w:bookmarkStart w:id="3192" w:name="_Toc465934556"/>
      <w:bookmarkStart w:id="3193" w:name="_Toc465935356"/>
      <w:bookmarkStart w:id="3194" w:name="_Toc465935908"/>
      <w:bookmarkStart w:id="3195" w:name="_Toc465937081"/>
      <w:bookmarkStart w:id="3196" w:name="_Toc465937132"/>
      <w:bookmarkStart w:id="3197" w:name="_Toc465937284"/>
      <w:bookmarkStart w:id="3198" w:name="_Toc466366188"/>
      <w:bookmarkStart w:id="3199" w:name="_Toc466368054"/>
      <w:bookmarkStart w:id="3200" w:name="_Toc465932586"/>
      <w:bookmarkStart w:id="3201" w:name="_Toc465932618"/>
      <w:bookmarkStart w:id="3202" w:name="_Toc465934557"/>
      <w:bookmarkStart w:id="3203" w:name="_Toc465935357"/>
      <w:bookmarkStart w:id="3204" w:name="_Toc465935909"/>
      <w:bookmarkStart w:id="3205" w:name="_Toc465937082"/>
      <w:bookmarkStart w:id="3206" w:name="_Toc465937133"/>
      <w:bookmarkStart w:id="3207" w:name="_Toc465937285"/>
      <w:bookmarkStart w:id="3208" w:name="_Toc466366189"/>
      <w:bookmarkStart w:id="3209" w:name="_Toc466368055"/>
      <w:bookmarkStart w:id="3210" w:name="_Toc13580631"/>
      <w:bookmarkStart w:id="3211" w:name="_Toc13583957"/>
      <w:bookmarkStart w:id="3212" w:name="_Toc13584232"/>
      <w:bookmarkStart w:id="3213" w:name="_Toc13584509"/>
      <w:bookmarkStart w:id="3214" w:name="_Toc13584784"/>
      <w:bookmarkStart w:id="3215" w:name="_Toc13580632"/>
      <w:bookmarkStart w:id="3216" w:name="_Toc13583958"/>
      <w:bookmarkStart w:id="3217" w:name="_Toc13584233"/>
      <w:bookmarkStart w:id="3218" w:name="_Toc13584510"/>
      <w:bookmarkStart w:id="3219" w:name="_Toc13584785"/>
      <w:bookmarkStart w:id="3220" w:name="_Toc13580633"/>
      <w:bookmarkStart w:id="3221" w:name="_Toc13583959"/>
      <w:bookmarkStart w:id="3222" w:name="_Toc13584234"/>
      <w:bookmarkStart w:id="3223" w:name="_Toc13584511"/>
      <w:bookmarkStart w:id="3224" w:name="_Toc13584786"/>
      <w:bookmarkStart w:id="3225" w:name="_Toc13580634"/>
      <w:bookmarkStart w:id="3226" w:name="_Toc13583960"/>
      <w:bookmarkStart w:id="3227" w:name="_Toc13584235"/>
      <w:bookmarkStart w:id="3228" w:name="_Toc13584512"/>
      <w:bookmarkStart w:id="3229" w:name="_Toc13584787"/>
      <w:bookmarkStart w:id="3230" w:name="_Toc13580635"/>
      <w:bookmarkStart w:id="3231" w:name="_Toc13583961"/>
      <w:bookmarkStart w:id="3232" w:name="_Toc13584236"/>
      <w:bookmarkStart w:id="3233" w:name="_Toc13584513"/>
      <w:bookmarkStart w:id="3234" w:name="_Toc13584788"/>
      <w:bookmarkStart w:id="3235" w:name="_Toc13580636"/>
      <w:bookmarkStart w:id="3236" w:name="_Toc13583962"/>
      <w:bookmarkStart w:id="3237" w:name="_Toc13584237"/>
      <w:bookmarkStart w:id="3238" w:name="_Toc13584514"/>
      <w:bookmarkStart w:id="3239" w:name="_Toc13584789"/>
      <w:bookmarkStart w:id="3240" w:name="_Toc13580637"/>
      <w:bookmarkStart w:id="3241" w:name="_Toc13583963"/>
      <w:bookmarkStart w:id="3242" w:name="_Toc13584238"/>
      <w:bookmarkStart w:id="3243" w:name="_Toc13584515"/>
      <w:bookmarkStart w:id="3244" w:name="_Toc13584790"/>
      <w:bookmarkStart w:id="3245" w:name="_Toc13580638"/>
      <w:bookmarkStart w:id="3246" w:name="_Toc13583964"/>
      <w:bookmarkStart w:id="3247" w:name="_Toc13584239"/>
      <w:bookmarkStart w:id="3248" w:name="_Toc13584516"/>
      <w:bookmarkStart w:id="3249" w:name="_Toc13584791"/>
      <w:bookmarkStart w:id="3250" w:name="_Toc13580639"/>
      <w:bookmarkStart w:id="3251" w:name="_Toc13583965"/>
      <w:bookmarkStart w:id="3252" w:name="_Toc13584240"/>
      <w:bookmarkStart w:id="3253" w:name="_Toc13584517"/>
      <w:bookmarkStart w:id="3254" w:name="_Toc13584792"/>
      <w:bookmarkStart w:id="3255" w:name="_Toc13580640"/>
      <w:bookmarkStart w:id="3256" w:name="_Toc13583966"/>
      <w:bookmarkStart w:id="3257" w:name="_Toc13584241"/>
      <w:bookmarkStart w:id="3258" w:name="_Toc13584518"/>
      <w:bookmarkStart w:id="3259" w:name="_Toc13584793"/>
      <w:bookmarkStart w:id="3260" w:name="_Toc13580641"/>
      <w:bookmarkStart w:id="3261" w:name="_Toc13583967"/>
      <w:bookmarkStart w:id="3262" w:name="_Toc13584242"/>
      <w:bookmarkStart w:id="3263" w:name="_Toc13584519"/>
      <w:bookmarkStart w:id="3264" w:name="_Toc13584794"/>
      <w:bookmarkStart w:id="3265" w:name="_Toc13580642"/>
      <w:bookmarkStart w:id="3266" w:name="_Toc13583968"/>
      <w:bookmarkStart w:id="3267" w:name="_Toc13584243"/>
      <w:bookmarkStart w:id="3268" w:name="_Toc13584520"/>
      <w:bookmarkStart w:id="3269" w:name="_Toc13584795"/>
      <w:bookmarkStart w:id="3270" w:name="_Toc13580643"/>
      <w:bookmarkStart w:id="3271" w:name="_Toc13583969"/>
      <w:bookmarkStart w:id="3272" w:name="_Toc13584244"/>
      <w:bookmarkStart w:id="3273" w:name="_Toc13584521"/>
      <w:bookmarkStart w:id="3274" w:name="_Toc13584796"/>
      <w:bookmarkStart w:id="3275" w:name="_Toc13580644"/>
      <w:bookmarkStart w:id="3276" w:name="_Toc13583970"/>
      <w:bookmarkStart w:id="3277" w:name="_Toc13584245"/>
      <w:bookmarkStart w:id="3278" w:name="_Toc13584522"/>
      <w:bookmarkStart w:id="3279" w:name="_Toc13584797"/>
      <w:bookmarkStart w:id="3280" w:name="_Toc13580645"/>
      <w:bookmarkStart w:id="3281" w:name="_Toc13583971"/>
      <w:bookmarkStart w:id="3282" w:name="_Toc13584246"/>
      <w:bookmarkStart w:id="3283" w:name="_Toc13584523"/>
      <w:bookmarkStart w:id="3284" w:name="_Toc13584798"/>
      <w:bookmarkStart w:id="3285" w:name="_Toc13580646"/>
      <w:bookmarkStart w:id="3286" w:name="_Toc13583972"/>
      <w:bookmarkStart w:id="3287" w:name="_Toc13584247"/>
      <w:bookmarkStart w:id="3288" w:name="_Toc13584524"/>
      <w:bookmarkStart w:id="3289" w:name="_Toc13584799"/>
      <w:bookmarkStart w:id="3290" w:name="_Toc13580647"/>
      <w:bookmarkStart w:id="3291" w:name="_Toc13583973"/>
      <w:bookmarkStart w:id="3292" w:name="_Toc13584248"/>
      <w:bookmarkStart w:id="3293" w:name="_Toc13584525"/>
      <w:bookmarkStart w:id="3294" w:name="_Toc13584800"/>
      <w:bookmarkStart w:id="3295" w:name="_Toc13580648"/>
      <w:bookmarkStart w:id="3296" w:name="_Toc13583974"/>
      <w:bookmarkStart w:id="3297" w:name="_Toc13584249"/>
      <w:bookmarkStart w:id="3298" w:name="_Toc13584526"/>
      <w:bookmarkStart w:id="3299" w:name="_Toc13584801"/>
      <w:bookmarkStart w:id="3300" w:name="_Toc13580649"/>
      <w:bookmarkStart w:id="3301" w:name="_Toc13583975"/>
      <w:bookmarkStart w:id="3302" w:name="_Toc13584250"/>
      <w:bookmarkStart w:id="3303" w:name="_Toc13584527"/>
      <w:bookmarkStart w:id="3304" w:name="_Toc13584802"/>
      <w:bookmarkStart w:id="3305" w:name="_Toc13580650"/>
      <w:bookmarkStart w:id="3306" w:name="_Toc13583976"/>
      <w:bookmarkStart w:id="3307" w:name="_Toc13584251"/>
      <w:bookmarkStart w:id="3308" w:name="_Toc13584528"/>
      <w:bookmarkStart w:id="3309" w:name="_Toc13584803"/>
      <w:bookmarkStart w:id="3310" w:name="_Toc13580651"/>
      <w:bookmarkStart w:id="3311" w:name="_Toc13583977"/>
      <w:bookmarkStart w:id="3312" w:name="_Toc13584252"/>
      <w:bookmarkStart w:id="3313" w:name="_Toc13584529"/>
      <w:bookmarkStart w:id="3314" w:name="_Toc13584804"/>
      <w:bookmarkStart w:id="3315" w:name="_Toc13580652"/>
      <w:bookmarkStart w:id="3316" w:name="_Toc13583978"/>
      <w:bookmarkStart w:id="3317" w:name="_Toc13584253"/>
      <w:bookmarkStart w:id="3318" w:name="_Toc13584530"/>
      <w:bookmarkStart w:id="3319" w:name="_Toc13584805"/>
      <w:bookmarkStart w:id="3320" w:name="_Toc13580653"/>
      <w:bookmarkStart w:id="3321" w:name="_Toc13583979"/>
      <w:bookmarkStart w:id="3322" w:name="_Toc13584254"/>
      <w:bookmarkStart w:id="3323" w:name="_Toc13584531"/>
      <w:bookmarkStart w:id="3324" w:name="_Toc13584806"/>
      <w:bookmarkStart w:id="3325" w:name="_Toc13580654"/>
      <w:bookmarkStart w:id="3326" w:name="_Toc13583980"/>
      <w:bookmarkStart w:id="3327" w:name="_Toc13584255"/>
      <w:bookmarkStart w:id="3328" w:name="_Toc13584532"/>
      <w:bookmarkStart w:id="3329" w:name="_Toc13584807"/>
      <w:bookmarkStart w:id="3330" w:name="_Toc13580655"/>
      <w:bookmarkStart w:id="3331" w:name="_Toc13583981"/>
      <w:bookmarkStart w:id="3332" w:name="_Toc13584256"/>
      <w:bookmarkStart w:id="3333" w:name="_Toc13584533"/>
      <w:bookmarkStart w:id="3334" w:name="_Toc13584808"/>
      <w:bookmarkStart w:id="3335" w:name="_Toc13580656"/>
      <w:bookmarkStart w:id="3336" w:name="_Toc13583982"/>
      <w:bookmarkStart w:id="3337" w:name="_Toc13584257"/>
      <w:bookmarkStart w:id="3338" w:name="_Toc13584534"/>
      <w:bookmarkStart w:id="3339" w:name="_Toc13584809"/>
      <w:bookmarkStart w:id="3340" w:name="_Toc13580657"/>
      <w:bookmarkStart w:id="3341" w:name="_Toc13583983"/>
      <w:bookmarkStart w:id="3342" w:name="_Toc13584258"/>
      <w:bookmarkStart w:id="3343" w:name="_Toc13584535"/>
      <w:bookmarkStart w:id="3344" w:name="_Toc13584810"/>
      <w:bookmarkStart w:id="3345" w:name="_Toc13580658"/>
      <w:bookmarkStart w:id="3346" w:name="_Toc13583984"/>
      <w:bookmarkStart w:id="3347" w:name="_Toc13584259"/>
      <w:bookmarkStart w:id="3348" w:name="_Toc13584536"/>
      <w:bookmarkStart w:id="3349" w:name="_Toc13584811"/>
      <w:bookmarkStart w:id="3350" w:name="_Toc13580659"/>
      <w:bookmarkStart w:id="3351" w:name="_Toc13583985"/>
      <w:bookmarkStart w:id="3352" w:name="_Toc13584260"/>
      <w:bookmarkStart w:id="3353" w:name="_Toc13584537"/>
      <w:bookmarkStart w:id="3354" w:name="_Toc13584812"/>
      <w:bookmarkStart w:id="3355" w:name="_Toc13580660"/>
      <w:bookmarkStart w:id="3356" w:name="_Toc13583986"/>
      <w:bookmarkStart w:id="3357" w:name="_Toc13584261"/>
      <w:bookmarkStart w:id="3358" w:name="_Toc13584538"/>
      <w:bookmarkStart w:id="3359" w:name="_Toc13584813"/>
      <w:bookmarkStart w:id="3360" w:name="_Toc13580661"/>
      <w:bookmarkStart w:id="3361" w:name="_Toc13583987"/>
      <w:bookmarkStart w:id="3362" w:name="_Toc13584262"/>
      <w:bookmarkStart w:id="3363" w:name="_Toc13584539"/>
      <w:bookmarkStart w:id="3364" w:name="_Toc13584814"/>
      <w:bookmarkStart w:id="3365" w:name="_Toc13580662"/>
      <w:bookmarkStart w:id="3366" w:name="_Toc13583988"/>
      <w:bookmarkStart w:id="3367" w:name="_Toc13584263"/>
      <w:bookmarkStart w:id="3368" w:name="_Toc13584540"/>
      <w:bookmarkStart w:id="3369" w:name="_Toc13584815"/>
      <w:bookmarkStart w:id="3370" w:name="_Toc13580663"/>
      <w:bookmarkStart w:id="3371" w:name="_Toc13583989"/>
      <w:bookmarkStart w:id="3372" w:name="_Toc13584264"/>
      <w:bookmarkStart w:id="3373" w:name="_Toc13584541"/>
      <w:bookmarkStart w:id="3374" w:name="_Toc13584816"/>
      <w:bookmarkStart w:id="3375" w:name="_Toc13580664"/>
      <w:bookmarkStart w:id="3376" w:name="_Toc13583990"/>
      <w:bookmarkStart w:id="3377" w:name="_Toc13584265"/>
      <w:bookmarkStart w:id="3378" w:name="_Toc13584542"/>
      <w:bookmarkStart w:id="3379" w:name="_Toc13584817"/>
      <w:bookmarkStart w:id="3380" w:name="_Toc13580665"/>
      <w:bookmarkStart w:id="3381" w:name="_Toc13583991"/>
      <w:bookmarkStart w:id="3382" w:name="_Toc13584266"/>
      <w:bookmarkStart w:id="3383" w:name="_Toc13584543"/>
      <w:bookmarkStart w:id="3384" w:name="_Toc13584818"/>
      <w:bookmarkStart w:id="3385" w:name="_Toc13580666"/>
      <w:bookmarkStart w:id="3386" w:name="_Toc13583992"/>
      <w:bookmarkStart w:id="3387" w:name="_Toc13584267"/>
      <w:bookmarkStart w:id="3388" w:name="_Toc13584544"/>
      <w:bookmarkStart w:id="3389" w:name="_Toc13584819"/>
      <w:bookmarkStart w:id="3390" w:name="_Toc13580667"/>
      <w:bookmarkStart w:id="3391" w:name="_Toc13583993"/>
      <w:bookmarkStart w:id="3392" w:name="_Toc13584268"/>
      <w:bookmarkStart w:id="3393" w:name="_Toc13584545"/>
      <w:bookmarkStart w:id="3394" w:name="_Toc13584820"/>
      <w:bookmarkStart w:id="3395" w:name="_Toc13580668"/>
      <w:bookmarkStart w:id="3396" w:name="_Toc13583994"/>
      <w:bookmarkStart w:id="3397" w:name="_Toc13584269"/>
      <w:bookmarkStart w:id="3398" w:name="_Toc13584546"/>
      <w:bookmarkStart w:id="3399" w:name="_Toc13584821"/>
      <w:bookmarkStart w:id="3400" w:name="_Toc13580669"/>
      <w:bookmarkStart w:id="3401" w:name="_Toc13583995"/>
      <w:bookmarkStart w:id="3402" w:name="_Toc13584270"/>
      <w:bookmarkStart w:id="3403" w:name="_Toc13584547"/>
      <w:bookmarkStart w:id="3404" w:name="_Toc13584822"/>
      <w:bookmarkStart w:id="3405" w:name="_Toc13580670"/>
      <w:bookmarkStart w:id="3406" w:name="_Toc13583996"/>
      <w:bookmarkStart w:id="3407" w:name="_Toc13584271"/>
      <w:bookmarkStart w:id="3408" w:name="_Toc13584548"/>
      <w:bookmarkStart w:id="3409" w:name="_Toc13584823"/>
      <w:bookmarkStart w:id="3410" w:name="_Toc13580671"/>
      <w:bookmarkStart w:id="3411" w:name="_Toc13583997"/>
      <w:bookmarkStart w:id="3412" w:name="_Toc13584272"/>
      <w:bookmarkStart w:id="3413" w:name="_Toc13584549"/>
      <w:bookmarkStart w:id="3414" w:name="_Toc13584824"/>
      <w:bookmarkStart w:id="3415" w:name="_Toc13580672"/>
      <w:bookmarkStart w:id="3416" w:name="_Toc13583998"/>
      <w:bookmarkStart w:id="3417" w:name="_Toc13584273"/>
      <w:bookmarkStart w:id="3418" w:name="_Toc13584550"/>
      <w:bookmarkStart w:id="3419" w:name="_Toc13584825"/>
      <w:bookmarkStart w:id="3420" w:name="_Toc13580673"/>
      <w:bookmarkStart w:id="3421" w:name="_Toc13583999"/>
      <w:bookmarkStart w:id="3422" w:name="_Toc13584274"/>
      <w:bookmarkStart w:id="3423" w:name="_Toc13584551"/>
      <w:bookmarkStart w:id="3424" w:name="_Toc13584826"/>
      <w:bookmarkStart w:id="3425" w:name="_Toc13580674"/>
      <w:bookmarkStart w:id="3426" w:name="_Toc13584000"/>
      <w:bookmarkStart w:id="3427" w:name="_Toc13584275"/>
      <w:bookmarkStart w:id="3428" w:name="_Toc13584552"/>
      <w:bookmarkStart w:id="3429" w:name="_Toc13584827"/>
      <w:bookmarkStart w:id="3430" w:name="_Toc13580675"/>
      <w:bookmarkStart w:id="3431" w:name="_Toc13584001"/>
      <w:bookmarkStart w:id="3432" w:name="_Toc13584276"/>
      <w:bookmarkStart w:id="3433" w:name="_Toc13584553"/>
      <w:bookmarkStart w:id="3434" w:name="_Toc13584828"/>
      <w:bookmarkStart w:id="3435" w:name="_Toc13580676"/>
      <w:bookmarkStart w:id="3436" w:name="_Toc13584002"/>
      <w:bookmarkStart w:id="3437" w:name="_Toc13584277"/>
      <w:bookmarkStart w:id="3438" w:name="_Toc13584554"/>
      <w:bookmarkStart w:id="3439" w:name="_Toc13584829"/>
      <w:bookmarkStart w:id="3440" w:name="_Toc13580677"/>
      <w:bookmarkStart w:id="3441" w:name="_Toc13584003"/>
      <w:bookmarkStart w:id="3442" w:name="_Toc13584278"/>
      <w:bookmarkStart w:id="3443" w:name="_Toc13584555"/>
      <w:bookmarkStart w:id="3444" w:name="_Toc13584830"/>
      <w:bookmarkStart w:id="3445" w:name="_Toc13580678"/>
      <w:bookmarkStart w:id="3446" w:name="_Toc13584004"/>
      <w:bookmarkStart w:id="3447" w:name="_Toc13584279"/>
      <w:bookmarkStart w:id="3448" w:name="_Toc13584556"/>
      <w:bookmarkStart w:id="3449" w:name="_Toc13584831"/>
      <w:bookmarkStart w:id="3450" w:name="_Toc13580679"/>
      <w:bookmarkStart w:id="3451" w:name="_Toc13584005"/>
      <w:bookmarkStart w:id="3452" w:name="_Toc13584280"/>
      <w:bookmarkStart w:id="3453" w:name="_Toc13584557"/>
      <w:bookmarkStart w:id="3454" w:name="_Toc13584832"/>
      <w:bookmarkStart w:id="3455" w:name="_Toc13580680"/>
      <w:bookmarkStart w:id="3456" w:name="_Toc13584006"/>
      <w:bookmarkStart w:id="3457" w:name="_Toc13584281"/>
      <w:bookmarkStart w:id="3458" w:name="_Toc13584558"/>
      <w:bookmarkStart w:id="3459" w:name="_Toc13584833"/>
      <w:bookmarkStart w:id="3460" w:name="_Toc13580681"/>
      <w:bookmarkStart w:id="3461" w:name="_Toc13584007"/>
      <w:bookmarkStart w:id="3462" w:name="_Toc13584282"/>
      <w:bookmarkStart w:id="3463" w:name="_Toc13584559"/>
      <w:bookmarkStart w:id="3464" w:name="_Toc13584834"/>
      <w:bookmarkStart w:id="3465" w:name="_Toc13580682"/>
      <w:bookmarkStart w:id="3466" w:name="_Toc13584008"/>
      <w:bookmarkStart w:id="3467" w:name="_Toc13584283"/>
      <w:bookmarkStart w:id="3468" w:name="_Toc13584560"/>
      <w:bookmarkStart w:id="3469" w:name="_Toc13584835"/>
      <w:bookmarkStart w:id="3470" w:name="_Toc13580683"/>
      <w:bookmarkStart w:id="3471" w:name="_Toc13584009"/>
      <w:bookmarkStart w:id="3472" w:name="_Toc13584284"/>
      <w:bookmarkStart w:id="3473" w:name="_Toc13584561"/>
      <w:bookmarkStart w:id="3474" w:name="_Toc13584836"/>
      <w:bookmarkStart w:id="3475" w:name="_Toc13580684"/>
      <w:bookmarkStart w:id="3476" w:name="_Toc13584010"/>
      <w:bookmarkStart w:id="3477" w:name="_Toc13584285"/>
      <w:bookmarkStart w:id="3478" w:name="_Toc13584562"/>
      <w:bookmarkStart w:id="3479" w:name="_Toc13584837"/>
      <w:bookmarkStart w:id="3480" w:name="_Toc13580685"/>
      <w:bookmarkStart w:id="3481" w:name="_Toc13584011"/>
      <w:bookmarkStart w:id="3482" w:name="_Toc13584286"/>
      <w:bookmarkStart w:id="3483" w:name="_Toc13584563"/>
      <w:bookmarkStart w:id="3484" w:name="_Toc13584838"/>
      <w:bookmarkStart w:id="3485" w:name="_Toc13580686"/>
      <w:bookmarkStart w:id="3486" w:name="_Toc13584012"/>
      <w:bookmarkStart w:id="3487" w:name="_Toc13584287"/>
      <w:bookmarkStart w:id="3488" w:name="_Toc13584564"/>
      <w:bookmarkStart w:id="3489" w:name="_Toc13584839"/>
      <w:bookmarkStart w:id="3490" w:name="_Toc13580687"/>
      <w:bookmarkStart w:id="3491" w:name="_Toc13584013"/>
      <w:bookmarkStart w:id="3492" w:name="_Toc13584288"/>
      <w:bookmarkStart w:id="3493" w:name="_Toc13584565"/>
      <w:bookmarkStart w:id="3494" w:name="_Toc13584840"/>
      <w:bookmarkStart w:id="3495" w:name="_Toc13580688"/>
      <w:bookmarkStart w:id="3496" w:name="_Toc13584014"/>
      <w:bookmarkStart w:id="3497" w:name="_Toc13584289"/>
      <w:bookmarkStart w:id="3498" w:name="_Toc13584566"/>
      <w:bookmarkStart w:id="3499" w:name="_Toc13584841"/>
      <w:bookmarkStart w:id="3500" w:name="_Toc13580689"/>
      <w:bookmarkStart w:id="3501" w:name="_Toc13584015"/>
      <w:bookmarkStart w:id="3502" w:name="_Toc13584290"/>
      <w:bookmarkStart w:id="3503" w:name="_Toc13584567"/>
      <w:bookmarkStart w:id="3504" w:name="_Toc13584842"/>
      <w:bookmarkStart w:id="3505" w:name="_Toc13580690"/>
      <w:bookmarkStart w:id="3506" w:name="_Toc13584016"/>
      <w:bookmarkStart w:id="3507" w:name="_Toc13584291"/>
      <w:bookmarkStart w:id="3508" w:name="_Toc13584568"/>
      <w:bookmarkStart w:id="3509" w:name="_Toc13584843"/>
      <w:bookmarkStart w:id="3510" w:name="_Toc13580691"/>
      <w:bookmarkStart w:id="3511" w:name="_Toc13584017"/>
      <w:bookmarkStart w:id="3512" w:name="_Toc13584292"/>
      <w:bookmarkStart w:id="3513" w:name="_Toc13584569"/>
      <w:bookmarkStart w:id="3514" w:name="_Toc13584844"/>
      <w:bookmarkStart w:id="3515" w:name="_Toc13580692"/>
      <w:bookmarkStart w:id="3516" w:name="_Toc13584018"/>
      <w:bookmarkStart w:id="3517" w:name="_Toc13584293"/>
      <w:bookmarkStart w:id="3518" w:name="_Toc13584570"/>
      <w:bookmarkStart w:id="3519" w:name="_Toc13584845"/>
      <w:bookmarkStart w:id="3520" w:name="_Toc466368057"/>
      <w:bookmarkStart w:id="3521" w:name="_Toc466368058"/>
      <w:bookmarkStart w:id="3522" w:name="_Toc466368059"/>
      <w:bookmarkStart w:id="3523" w:name="_Toc466368060"/>
      <w:bookmarkStart w:id="3524" w:name="_Toc466368061"/>
      <w:bookmarkStart w:id="3525" w:name="_Toc466368062"/>
      <w:bookmarkStart w:id="3526" w:name="_Toc466368063"/>
      <w:bookmarkStart w:id="3527" w:name="_Toc466368064"/>
      <w:bookmarkStart w:id="3528" w:name="_Toc466368065"/>
      <w:bookmarkStart w:id="3529" w:name="_Toc466368066"/>
      <w:bookmarkStart w:id="3530" w:name="_Toc466368067"/>
      <w:bookmarkStart w:id="3531" w:name="_Toc466368068"/>
      <w:bookmarkStart w:id="3532" w:name="_Toc466368069"/>
      <w:bookmarkStart w:id="3533" w:name="_Toc466368070"/>
      <w:bookmarkStart w:id="3534" w:name="_Toc466368071"/>
      <w:bookmarkStart w:id="3535" w:name="_Toc466368072"/>
      <w:bookmarkStart w:id="3536" w:name="_Toc466368073"/>
      <w:bookmarkStart w:id="3537" w:name="_Toc466368074"/>
      <w:bookmarkStart w:id="3538" w:name="_Toc466368075"/>
      <w:bookmarkStart w:id="3539" w:name="_Toc466368076"/>
      <w:bookmarkStart w:id="3540" w:name="_Toc474330145"/>
      <w:bookmarkStart w:id="3541" w:name="_Toc474334275"/>
      <w:bookmarkStart w:id="3542" w:name="_Toc196715719"/>
      <w:bookmarkStart w:id="3543" w:name="_Toc243986303"/>
      <w:bookmarkStart w:id="3544" w:name="_Toc361735793"/>
      <w:bookmarkStart w:id="3545" w:name="_Toc364328981"/>
      <w:bookmarkStart w:id="3546" w:name="_Toc109815976"/>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r w:rsidRPr="00E857E9">
        <w:lastRenderedPageBreak/>
        <w:t>Contact Information</w:t>
      </w:r>
      <w:bookmarkEnd w:id="3542"/>
      <w:bookmarkEnd w:id="3543"/>
      <w:bookmarkEnd w:id="3544"/>
      <w:bookmarkEnd w:id="3545"/>
      <w:bookmarkEnd w:id="354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9"/>
        <w:gridCol w:w="2411"/>
        <w:gridCol w:w="2100"/>
        <w:gridCol w:w="2416"/>
      </w:tblGrid>
      <w:tr w:rsidR="003464BD" w14:paraId="208D35BE" w14:textId="77777777" w:rsidTr="0006065B">
        <w:tc>
          <w:tcPr>
            <w:tcW w:w="4618" w:type="dxa"/>
            <w:gridSpan w:val="2"/>
          </w:tcPr>
          <w:p w14:paraId="1A47CA9A" w14:textId="77777777" w:rsidR="003464BD" w:rsidRPr="00DE2F87" w:rsidRDefault="003464BD" w:rsidP="0006065B">
            <w:pPr>
              <w:rPr>
                <w:rFonts w:eastAsiaTheme="minorHAnsi"/>
                <w:b/>
                <w:bCs/>
                <w:lang w:val="en-US"/>
              </w:rPr>
            </w:pPr>
            <w:r w:rsidRPr="00DE2F87">
              <w:rPr>
                <w:rFonts w:eastAsiaTheme="minorHAnsi"/>
                <w:b/>
                <w:lang w:val="en-US"/>
              </w:rPr>
              <w:t xml:space="preserve">Head </w:t>
            </w:r>
            <w:r>
              <w:rPr>
                <w:rFonts w:eastAsiaTheme="minorHAnsi"/>
                <w:b/>
                <w:lang w:val="en-US"/>
              </w:rPr>
              <w:t>Quarters</w:t>
            </w:r>
            <w:r w:rsidRPr="00DE2F87">
              <w:rPr>
                <w:rFonts w:eastAsiaTheme="minorHAnsi"/>
                <w:b/>
                <w:lang w:val="en-US"/>
              </w:rPr>
              <w:t xml:space="preserve"> – </w:t>
            </w:r>
            <w:r>
              <w:rPr>
                <w:rFonts w:eastAsiaTheme="minorHAnsi"/>
                <w:b/>
                <w:lang w:val="en-US"/>
              </w:rPr>
              <w:t>Singapore</w:t>
            </w:r>
          </w:p>
        </w:tc>
        <w:tc>
          <w:tcPr>
            <w:tcW w:w="4624" w:type="dxa"/>
            <w:gridSpan w:val="2"/>
          </w:tcPr>
          <w:p w14:paraId="4F3432C9" w14:textId="77777777" w:rsidR="003464BD" w:rsidRPr="00DE2F87" w:rsidRDefault="003464BD" w:rsidP="0006065B">
            <w:pPr>
              <w:rPr>
                <w:rFonts w:eastAsiaTheme="minorHAnsi"/>
                <w:b/>
                <w:bCs/>
                <w:lang w:val="en-US"/>
              </w:rPr>
            </w:pPr>
            <w:r>
              <w:rPr>
                <w:b/>
              </w:rPr>
              <w:t>Branch Office – Taipei, Taiwan</w:t>
            </w:r>
          </w:p>
        </w:tc>
      </w:tr>
      <w:tr w:rsidR="003464BD" w14:paraId="069DBCFF" w14:textId="77777777" w:rsidTr="0006065B">
        <w:tc>
          <w:tcPr>
            <w:tcW w:w="4618" w:type="dxa"/>
            <w:gridSpan w:val="2"/>
          </w:tcPr>
          <w:p w14:paraId="64538300" w14:textId="77777777" w:rsidR="003464BD" w:rsidRPr="00DE2F87" w:rsidRDefault="003464BD" w:rsidP="0006065B">
            <w:pPr>
              <w:rPr>
                <w:rFonts w:eastAsiaTheme="minorHAnsi"/>
                <w:b/>
                <w:bCs/>
                <w:lang w:val="en-US"/>
              </w:rPr>
            </w:pPr>
          </w:p>
        </w:tc>
        <w:tc>
          <w:tcPr>
            <w:tcW w:w="4624" w:type="dxa"/>
            <w:gridSpan w:val="2"/>
          </w:tcPr>
          <w:p w14:paraId="72D5940D" w14:textId="77777777" w:rsidR="003464BD" w:rsidRPr="00DE2F87" w:rsidRDefault="003464BD" w:rsidP="0006065B">
            <w:pPr>
              <w:rPr>
                <w:rFonts w:eastAsiaTheme="minorHAnsi"/>
                <w:b/>
                <w:bCs/>
                <w:lang w:val="en-US"/>
              </w:rPr>
            </w:pPr>
          </w:p>
        </w:tc>
      </w:tr>
      <w:tr w:rsidR="003464BD" w14:paraId="4EFFAC62" w14:textId="77777777" w:rsidTr="0006065B">
        <w:tc>
          <w:tcPr>
            <w:tcW w:w="4618" w:type="dxa"/>
            <w:gridSpan w:val="2"/>
          </w:tcPr>
          <w:p w14:paraId="6C68494B" w14:textId="77777777" w:rsidR="003464BD" w:rsidRPr="00DE2F87" w:rsidRDefault="003464BD" w:rsidP="0006065B">
            <w:pPr>
              <w:pStyle w:val="ContactAddress"/>
              <w:rPr>
                <w:rFonts w:ascii="Verdana" w:hAnsi="Verdana"/>
                <w:b w:val="0"/>
                <w:sz w:val="16"/>
                <w:szCs w:val="16"/>
              </w:rPr>
            </w:pPr>
            <w:proofErr w:type="spellStart"/>
            <w:r>
              <w:rPr>
                <w:rFonts w:ascii="Verdana" w:hAnsi="Verdana"/>
                <w:b w:val="0"/>
                <w:sz w:val="16"/>
                <w:szCs w:val="16"/>
              </w:rPr>
              <w:t>Bridgetek</w:t>
            </w:r>
            <w:proofErr w:type="spellEnd"/>
            <w:r>
              <w:rPr>
                <w:rFonts w:ascii="Verdana" w:hAnsi="Verdana"/>
                <w:b w:val="0"/>
                <w:sz w:val="16"/>
                <w:szCs w:val="16"/>
              </w:rPr>
              <w:t xml:space="preserve"> Pte Ltd</w:t>
            </w:r>
          </w:p>
          <w:p w14:paraId="77D0A719" w14:textId="77777777" w:rsidR="003464BD" w:rsidRPr="00DE2F87" w:rsidRDefault="003464BD" w:rsidP="0006065B">
            <w:pPr>
              <w:pStyle w:val="ContactAddress"/>
              <w:rPr>
                <w:rFonts w:ascii="Verdana" w:hAnsi="Verdana"/>
                <w:b w:val="0"/>
                <w:sz w:val="16"/>
                <w:szCs w:val="16"/>
              </w:rPr>
            </w:pPr>
            <w:r>
              <w:rPr>
                <w:rFonts w:ascii="Verdana" w:hAnsi="Verdana"/>
                <w:b w:val="0"/>
                <w:sz w:val="16"/>
                <w:szCs w:val="16"/>
              </w:rPr>
              <w:t>178 Paya Lebar Road, #07-03</w:t>
            </w:r>
          </w:p>
          <w:p w14:paraId="1AA756CE" w14:textId="77777777" w:rsidR="003464BD" w:rsidRPr="00DE2F87" w:rsidRDefault="003464BD" w:rsidP="0006065B">
            <w:pPr>
              <w:pStyle w:val="ContactAddress"/>
              <w:rPr>
                <w:rFonts w:ascii="Verdana" w:hAnsi="Verdana"/>
                <w:b w:val="0"/>
                <w:sz w:val="16"/>
                <w:szCs w:val="16"/>
              </w:rPr>
            </w:pPr>
            <w:r>
              <w:rPr>
                <w:rFonts w:ascii="Verdana" w:hAnsi="Verdana"/>
                <w:b w:val="0"/>
                <w:sz w:val="16"/>
                <w:szCs w:val="16"/>
              </w:rPr>
              <w:t>Singapore 409030</w:t>
            </w:r>
          </w:p>
          <w:p w14:paraId="20B9E5E5"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Tel: +</w:t>
            </w:r>
            <w:r>
              <w:rPr>
                <w:rFonts w:ascii="Verdana" w:hAnsi="Verdana"/>
                <w:b w:val="0"/>
                <w:sz w:val="16"/>
                <w:szCs w:val="16"/>
              </w:rPr>
              <w:t>65</w:t>
            </w:r>
            <w:r w:rsidRPr="00DE2F87">
              <w:rPr>
                <w:rFonts w:ascii="Verdana" w:hAnsi="Verdana"/>
                <w:b w:val="0"/>
                <w:sz w:val="16"/>
                <w:szCs w:val="16"/>
              </w:rPr>
              <w:t xml:space="preserve"> </w:t>
            </w:r>
            <w:r>
              <w:rPr>
                <w:rFonts w:ascii="Verdana" w:hAnsi="Verdana"/>
                <w:b w:val="0"/>
                <w:sz w:val="16"/>
                <w:szCs w:val="16"/>
              </w:rPr>
              <w:t>6547 4827</w:t>
            </w:r>
          </w:p>
          <w:p w14:paraId="16B5397E" w14:textId="77777777" w:rsidR="003464BD" w:rsidRPr="00DE2F87" w:rsidRDefault="003464BD" w:rsidP="0006065B">
            <w:pPr>
              <w:pStyle w:val="ContactAddress"/>
              <w:rPr>
                <w:rFonts w:eastAsiaTheme="minorHAnsi" w:cstheme="minorBidi"/>
                <w:b w:val="0"/>
                <w:bCs w:val="0"/>
                <w:szCs w:val="22"/>
                <w:lang w:val="en-US" w:eastAsia="en-US"/>
              </w:rPr>
            </w:pPr>
            <w:r w:rsidRPr="00DE2F87">
              <w:rPr>
                <w:rFonts w:ascii="Verdana" w:hAnsi="Verdana"/>
                <w:b w:val="0"/>
                <w:sz w:val="16"/>
                <w:szCs w:val="16"/>
              </w:rPr>
              <w:t>Fax: +</w:t>
            </w:r>
            <w:r>
              <w:rPr>
                <w:rFonts w:ascii="Verdana" w:hAnsi="Verdana"/>
                <w:b w:val="0"/>
                <w:sz w:val="16"/>
                <w:szCs w:val="16"/>
              </w:rPr>
              <w:t>65 6841 6071</w:t>
            </w:r>
          </w:p>
        </w:tc>
        <w:tc>
          <w:tcPr>
            <w:tcW w:w="4624" w:type="dxa"/>
            <w:gridSpan w:val="2"/>
          </w:tcPr>
          <w:p w14:paraId="416B4C33" w14:textId="77777777" w:rsidR="003464BD" w:rsidRPr="00DE2F87" w:rsidRDefault="003464BD" w:rsidP="0006065B">
            <w:pPr>
              <w:pStyle w:val="ContactAddress"/>
              <w:rPr>
                <w:rFonts w:ascii="Verdana" w:hAnsi="Verdana"/>
                <w:b w:val="0"/>
                <w:sz w:val="16"/>
                <w:szCs w:val="16"/>
              </w:rPr>
            </w:pPr>
            <w:proofErr w:type="spellStart"/>
            <w:r>
              <w:rPr>
                <w:rFonts w:ascii="Verdana" w:hAnsi="Verdana"/>
                <w:b w:val="0"/>
                <w:sz w:val="16"/>
                <w:szCs w:val="16"/>
              </w:rPr>
              <w:t>Bridgetek</w:t>
            </w:r>
            <w:proofErr w:type="spellEnd"/>
            <w:r>
              <w:rPr>
                <w:rFonts w:ascii="Verdana" w:hAnsi="Verdana"/>
                <w:b w:val="0"/>
                <w:sz w:val="16"/>
                <w:szCs w:val="16"/>
              </w:rPr>
              <w:t xml:space="preserve">  Pte Ltd, Taiwan Branch</w:t>
            </w:r>
          </w:p>
          <w:p w14:paraId="4C57078F"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2</w:t>
            </w:r>
            <w:r>
              <w:rPr>
                <w:rFonts w:ascii="Verdana" w:hAnsi="Verdana"/>
                <w:b w:val="0"/>
                <w:sz w:val="16"/>
                <w:szCs w:val="16"/>
              </w:rPr>
              <w:t xml:space="preserve"> </w:t>
            </w:r>
            <w:r w:rsidRPr="00DE2F87">
              <w:rPr>
                <w:rFonts w:ascii="Verdana" w:hAnsi="Verdana"/>
                <w:b w:val="0"/>
                <w:sz w:val="16"/>
                <w:szCs w:val="16"/>
              </w:rPr>
              <w:t>F</w:t>
            </w:r>
            <w:r>
              <w:rPr>
                <w:rFonts w:ascii="Verdana" w:hAnsi="Verdana"/>
                <w:b w:val="0"/>
                <w:sz w:val="16"/>
                <w:szCs w:val="16"/>
              </w:rPr>
              <w:t>loor</w:t>
            </w:r>
            <w:r w:rsidRPr="00DE2F87">
              <w:rPr>
                <w:rFonts w:ascii="Verdana" w:hAnsi="Verdana"/>
                <w:b w:val="0"/>
                <w:sz w:val="16"/>
                <w:szCs w:val="16"/>
              </w:rPr>
              <w:t xml:space="preserve">, No. 516, Sec. 1, </w:t>
            </w:r>
            <w:proofErr w:type="spellStart"/>
            <w:r w:rsidRPr="00DE2F87">
              <w:rPr>
                <w:rFonts w:ascii="Verdana" w:hAnsi="Verdana"/>
                <w:b w:val="0"/>
                <w:sz w:val="16"/>
                <w:szCs w:val="16"/>
              </w:rPr>
              <w:t>Nei</w:t>
            </w:r>
            <w:proofErr w:type="spellEnd"/>
            <w:r>
              <w:rPr>
                <w:rFonts w:ascii="Verdana" w:hAnsi="Verdana"/>
                <w:b w:val="0"/>
                <w:sz w:val="16"/>
                <w:szCs w:val="16"/>
              </w:rPr>
              <w:t xml:space="preserve"> </w:t>
            </w:r>
            <w:r w:rsidRPr="00DE2F87">
              <w:rPr>
                <w:rFonts w:ascii="Verdana" w:hAnsi="Verdana"/>
                <w:b w:val="0"/>
                <w:sz w:val="16"/>
                <w:szCs w:val="16"/>
              </w:rPr>
              <w:t>Hu Road</w:t>
            </w:r>
            <w:r>
              <w:rPr>
                <w:rFonts w:ascii="Verdana" w:hAnsi="Verdana"/>
                <w:b w:val="0"/>
                <w:sz w:val="16"/>
                <w:szCs w:val="16"/>
              </w:rPr>
              <w:t xml:space="preserve">, </w:t>
            </w:r>
            <w:proofErr w:type="spellStart"/>
            <w:r>
              <w:rPr>
                <w:rFonts w:ascii="Verdana" w:hAnsi="Verdana"/>
                <w:b w:val="0"/>
                <w:sz w:val="16"/>
                <w:szCs w:val="16"/>
              </w:rPr>
              <w:t>Nei</w:t>
            </w:r>
            <w:proofErr w:type="spellEnd"/>
            <w:r>
              <w:rPr>
                <w:rFonts w:ascii="Verdana" w:hAnsi="Verdana"/>
                <w:b w:val="0"/>
                <w:sz w:val="16"/>
                <w:szCs w:val="16"/>
              </w:rPr>
              <w:t xml:space="preserve"> Hu District</w:t>
            </w:r>
          </w:p>
          <w:p w14:paraId="41C9DA48"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Taipei 114</w:t>
            </w:r>
          </w:p>
          <w:p w14:paraId="77C7D41E"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Taiwan , R.O.C.</w:t>
            </w:r>
          </w:p>
          <w:p w14:paraId="48218C8B" w14:textId="77777777" w:rsidR="003464BD" w:rsidRPr="00A41C38" w:rsidRDefault="003464BD" w:rsidP="0006065B">
            <w:pPr>
              <w:pStyle w:val="ContactAddress"/>
              <w:rPr>
                <w:rFonts w:ascii="Verdana" w:hAnsi="Verdana"/>
                <w:b w:val="0"/>
                <w:sz w:val="16"/>
                <w:szCs w:val="16"/>
              </w:rPr>
            </w:pPr>
            <w:r w:rsidRPr="00A41C38">
              <w:rPr>
                <w:rFonts w:ascii="Verdana" w:hAnsi="Verdana"/>
                <w:b w:val="0"/>
                <w:sz w:val="16"/>
                <w:szCs w:val="16"/>
              </w:rPr>
              <w:t>Tel: +886 (</w:t>
            </w:r>
            <w:r>
              <w:rPr>
                <w:rFonts w:ascii="Verdana" w:hAnsi="Verdana"/>
                <w:b w:val="0"/>
                <w:sz w:val="16"/>
                <w:szCs w:val="16"/>
              </w:rPr>
              <w:t>2</w:t>
            </w:r>
            <w:r w:rsidRPr="00A41C38">
              <w:rPr>
                <w:rFonts w:ascii="Verdana" w:hAnsi="Verdana"/>
                <w:b w:val="0"/>
                <w:sz w:val="16"/>
                <w:szCs w:val="16"/>
              </w:rPr>
              <w:t>) 879</w:t>
            </w:r>
            <w:r>
              <w:rPr>
                <w:rFonts w:ascii="Verdana" w:hAnsi="Verdana"/>
                <w:b w:val="0"/>
                <w:sz w:val="16"/>
                <w:szCs w:val="16"/>
              </w:rPr>
              <w:t>7</w:t>
            </w:r>
            <w:r w:rsidRPr="00A41C38">
              <w:rPr>
                <w:rFonts w:ascii="Verdana" w:hAnsi="Verdana"/>
                <w:b w:val="0"/>
                <w:sz w:val="16"/>
                <w:szCs w:val="16"/>
              </w:rPr>
              <w:t xml:space="preserve"> </w:t>
            </w:r>
            <w:r>
              <w:rPr>
                <w:rFonts w:ascii="Verdana" w:hAnsi="Verdana"/>
                <w:b w:val="0"/>
                <w:sz w:val="16"/>
                <w:szCs w:val="16"/>
              </w:rPr>
              <w:t>5691</w:t>
            </w:r>
          </w:p>
          <w:p w14:paraId="4A197DE6" w14:textId="77777777" w:rsidR="003464BD" w:rsidRPr="00DE2F87" w:rsidRDefault="003464BD" w:rsidP="0006065B">
            <w:pPr>
              <w:pStyle w:val="ContactAddress"/>
              <w:rPr>
                <w:rFonts w:eastAsiaTheme="minorHAnsi" w:cstheme="minorBidi"/>
                <w:b w:val="0"/>
                <w:bCs w:val="0"/>
                <w:szCs w:val="22"/>
                <w:lang w:val="en-US" w:eastAsia="en-US"/>
              </w:rPr>
            </w:pPr>
            <w:r w:rsidRPr="00A41C38">
              <w:rPr>
                <w:rFonts w:ascii="Verdana" w:hAnsi="Verdana"/>
                <w:b w:val="0"/>
                <w:sz w:val="16"/>
                <w:szCs w:val="16"/>
              </w:rPr>
              <w:t>Fax: +886 (</w:t>
            </w:r>
            <w:r>
              <w:rPr>
                <w:rFonts w:ascii="Verdana" w:hAnsi="Verdana"/>
                <w:b w:val="0"/>
                <w:sz w:val="16"/>
                <w:szCs w:val="16"/>
              </w:rPr>
              <w:t>2</w:t>
            </w:r>
            <w:r w:rsidRPr="00A41C38">
              <w:rPr>
                <w:rFonts w:ascii="Verdana" w:hAnsi="Verdana"/>
                <w:b w:val="0"/>
                <w:sz w:val="16"/>
                <w:szCs w:val="16"/>
              </w:rPr>
              <w:t>)</w:t>
            </w:r>
            <w:r>
              <w:rPr>
                <w:rFonts w:ascii="Verdana" w:hAnsi="Verdana"/>
                <w:b w:val="0"/>
                <w:sz w:val="16"/>
                <w:szCs w:val="16"/>
              </w:rPr>
              <w:t xml:space="preserve"> </w:t>
            </w:r>
            <w:r w:rsidRPr="00A41C38">
              <w:rPr>
                <w:rFonts w:ascii="Verdana" w:hAnsi="Verdana"/>
                <w:b w:val="0"/>
                <w:sz w:val="16"/>
                <w:szCs w:val="16"/>
              </w:rPr>
              <w:t>8751 9737</w:t>
            </w:r>
          </w:p>
        </w:tc>
      </w:tr>
      <w:tr w:rsidR="003464BD" w14:paraId="1F4B31A8" w14:textId="77777777" w:rsidTr="0006065B">
        <w:tc>
          <w:tcPr>
            <w:tcW w:w="4618" w:type="dxa"/>
            <w:gridSpan w:val="2"/>
          </w:tcPr>
          <w:p w14:paraId="4184FE8C" w14:textId="77777777" w:rsidR="003464BD" w:rsidRPr="00DE2F87" w:rsidRDefault="003464BD" w:rsidP="0006065B">
            <w:pPr>
              <w:pStyle w:val="ContactAddress"/>
              <w:rPr>
                <w:rFonts w:ascii="Verdana" w:hAnsi="Verdana"/>
                <w:b w:val="0"/>
                <w:sz w:val="16"/>
                <w:szCs w:val="16"/>
              </w:rPr>
            </w:pPr>
          </w:p>
        </w:tc>
        <w:tc>
          <w:tcPr>
            <w:tcW w:w="4624" w:type="dxa"/>
            <w:gridSpan w:val="2"/>
          </w:tcPr>
          <w:p w14:paraId="26261D9F" w14:textId="77777777" w:rsidR="003464BD" w:rsidRPr="00DE2F87" w:rsidRDefault="003464BD" w:rsidP="0006065B">
            <w:pPr>
              <w:pStyle w:val="ContactAddress"/>
              <w:rPr>
                <w:rFonts w:ascii="Verdana" w:hAnsi="Verdana"/>
                <w:b w:val="0"/>
                <w:sz w:val="16"/>
                <w:szCs w:val="16"/>
              </w:rPr>
            </w:pPr>
          </w:p>
        </w:tc>
      </w:tr>
      <w:tr w:rsidR="003464BD" w14:paraId="1E6559C1" w14:textId="77777777" w:rsidTr="0006065B">
        <w:tc>
          <w:tcPr>
            <w:tcW w:w="2204" w:type="dxa"/>
          </w:tcPr>
          <w:p w14:paraId="22BCCC28"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E-mail (Sales)</w:t>
            </w:r>
          </w:p>
        </w:tc>
        <w:tc>
          <w:tcPr>
            <w:tcW w:w="2414" w:type="dxa"/>
          </w:tcPr>
          <w:p w14:paraId="3FF0D101" w14:textId="40B25904" w:rsidR="003464BD" w:rsidRPr="00D325B4" w:rsidRDefault="00A10579" w:rsidP="0006065B">
            <w:pPr>
              <w:pStyle w:val="ContactAddress"/>
              <w:rPr>
                <w:rStyle w:val="Hyperlink"/>
                <w:rFonts w:ascii="Verdana" w:eastAsiaTheme="majorEastAsia" w:hAnsi="Verdana"/>
                <w:b w:val="0"/>
                <w:bCs w:val="0"/>
                <w:sz w:val="16"/>
                <w:szCs w:val="16"/>
              </w:rPr>
            </w:pPr>
            <w:hyperlink r:id="rId91" w:history="1">
              <w:r w:rsidR="003464BD" w:rsidRPr="00D325B4">
                <w:rPr>
                  <w:rStyle w:val="Hyperlink"/>
                  <w:rFonts w:ascii="Verdana" w:eastAsiaTheme="majorEastAsia" w:hAnsi="Verdana"/>
                  <w:b w:val="0"/>
                  <w:sz w:val="16"/>
                  <w:szCs w:val="16"/>
                </w:rPr>
                <w:t>sales.apac@brtchip.com</w:t>
              </w:r>
            </w:hyperlink>
          </w:p>
        </w:tc>
        <w:tc>
          <w:tcPr>
            <w:tcW w:w="2204" w:type="dxa"/>
          </w:tcPr>
          <w:p w14:paraId="148EEF3A"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E-mail (Sales)</w:t>
            </w:r>
          </w:p>
        </w:tc>
        <w:tc>
          <w:tcPr>
            <w:tcW w:w="2420" w:type="dxa"/>
          </w:tcPr>
          <w:p w14:paraId="4A7C5212" w14:textId="150DCBD1" w:rsidR="003464BD" w:rsidRPr="00D325B4" w:rsidRDefault="00A10579" w:rsidP="0006065B">
            <w:pPr>
              <w:pStyle w:val="ContactAddress"/>
              <w:rPr>
                <w:rStyle w:val="Hyperlink"/>
                <w:rFonts w:ascii="Verdana" w:eastAsiaTheme="majorEastAsia" w:hAnsi="Verdana"/>
                <w:b w:val="0"/>
                <w:sz w:val="16"/>
                <w:szCs w:val="16"/>
              </w:rPr>
            </w:pPr>
            <w:hyperlink r:id="rId92" w:history="1">
              <w:r w:rsidR="003464BD" w:rsidRPr="00D325B4">
                <w:rPr>
                  <w:rStyle w:val="Hyperlink"/>
                  <w:rFonts w:ascii="Verdana" w:eastAsiaTheme="majorEastAsia" w:hAnsi="Verdana"/>
                  <w:b w:val="0"/>
                  <w:sz w:val="16"/>
                  <w:szCs w:val="16"/>
                </w:rPr>
                <w:t>sales.apac@brtchip.com</w:t>
              </w:r>
            </w:hyperlink>
          </w:p>
        </w:tc>
      </w:tr>
      <w:tr w:rsidR="003464BD" w14:paraId="7D83EB98" w14:textId="77777777" w:rsidTr="0006065B">
        <w:tc>
          <w:tcPr>
            <w:tcW w:w="2204" w:type="dxa"/>
          </w:tcPr>
          <w:p w14:paraId="3130F317"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E-mail (Support)</w:t>
            </w:r>
          </w:p>
        </w:tc>
        <w:tc>
          <w:tcPr>
            <w:tcW w:w="2414" w:type="dxa"/>
          </w:tcPr>
          <w:p w14:paraId="3DEA991D" w14:textId="4D50D0D7" w:rsidR="003464BD" w:rsidRPr="00D325B4" w:rsidRDefault="00A10579" w:rsidP="0006065B">
            <w:pPr>
              <w:pStyle w:val="ContactAddress"/>
              <w:rPr>
                <w:rStyle w:val="Hyperlink"/>
                <w:rFonts w:ascii="Verdana" w:eastAsiaTheme="majorEastAsia" w:hAnsi="Verdana"/>
                <w:b w:val="0"/>
                <w:bCs w:val="0"/>
                <w:sz w:val="16"/>
                <w:szCs w:val="16"/>
              </w:rPr>
            </w:pPr>
            <w:hyperlink r:id="rId93" w:history="1">
              <w:r w:rsidR="003464BD" w:rsidRPr="00D325B4">
                <w:rPr>
                  <w:rStyle w:val="Hyperlink"/>
                  <w:rFonts w:ascii="Verdana" w:eastAsiaTheme="majorEastAsia" w:hAnsi="Verdana"/>
                  <w:b w:val="0"/>
                  <w:sz w:val="16"/>
                  <w:szCs w:val="16"/>
                </w:rPr>
                <w:t>support.apac@brtchip.com</w:t>
              </w:r>
            </w:hyperlink>
          </w:p>
        </w:tc>
        <w:tc>
          <w:tcPr>
            <w:tcW w:w="2204" w:type="dxa"/>
          </w:tcPr>
          <w:p w14:paraId="6C00CC9E"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E-mail (Support)</w:t>
            </w:r>
          </w:p>
        </w:tc>
        <w:tc>
          <w:tcPr>
            <w:tcW w:w="2420" w:type="dxa"/>
          </w:tcPr>
          <w:p w14:paraId="75B6B67E" w14:textId="30689F9F" w:rsidR="003464BD" w:rsidRPr="00D325B4" w:rsidRDefault="00A10579" w:rsidP="0006065B">
            <w:pPr>
              <w:pStyle w:val="ContactAddress"/>
              <w:rPr>
                <w:rStyle w:val="Hyperlink"/>
                <w:rFonts w:ascii="Verdana" w:eastAsiaTheme="majorEastAsia" w:hAnsi="Verdana"/>
                <w:b w:val="0"/>
                <w:sz w:val="16"/>
                <w:szCs w:val="16"/>
              </w:rPr>
            </w:pPr>
            <w:hyperlink r:id="rId94" w:history="1">
              <w:r w:rsidR="003464BD" w:rsidRPr="00D325B4">
                <w:rPr>
                  <w:rStyle w:val="Hyperlink"/>
                  <w:rFonts w:ascii="Verdana" w:eastAsiaTheme="majorEastAsia" w:hAnsi="Verdana"/>
                  <w:b w:val="0"/>
                  <w:sz w:val="16"/>
                  <w:szCs w:val="16"/>
                </w:rPr>
                <w:t>support.apac@brtchip.com</w:t>
              </w:r>
            </w:hyperlink>
          </w:p>
        </w:tc>
      </w:tr>
    </w:tbl>
    <w:p w14:paraId="48F20EBE" w14:textId="77777777" w:rsidR="003464BD" w:rsidRDefault="003464BD" w:rsidP="003464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2458"/>
        <w:gridCol w:w="2080"/>
        <w:gridCol w:w="2407"/>
      </w:tblGrid>
      <w:tr w:rsidR="003464BD" w:rsidRPr="00DE2F87" w14:paraId="13BD9879" w14:textId="77777777" w:rsidTr="0006065B">
        <w:tc>
          <w:tcPr>
            <w:tcW w:w="4646" w:type="dxa"/>
            <w:gridSpan w:val="2"/>
          </w:tcPr>
          <w:p w14:paraId="09FE9E18" w14:textId="77777777" w:rsidR="003464BD" w:rsidRPr="00DE2F87" w:rsidRDefault="003464BD" w:rsidP="0006065B">
            <w:pPr>
              <w:rPr>
                <w:rFonts w:eastAsiaTheme="minorHAnsi"/>
                <w:b/>
                <w:bCs/>
                <w:lang w:val="en-US"/>
              </w:rPr>
            </w:pPr>
            <w:r>
              <w:rPr>
                <w:rFonts w:eastAsiaTheme="minorHAnsi"/>
                <w:b/>
                <w:lang w:val="en-US"/>
              </w:rPr>
              <w:t>Branch Office - Gl</w:t>
            </w:r>
            <w:r w:rsidRPr="00DE2F87">
              <w:rPr>
                <w:rFonts w:eastAsiaTheme="minorHAnsi"/>
                <w:b/>
                <w:lang w:val="en-US"/>
              </w:rPr>
              <w:t>asgow, U</w:t>
            </w:r>
            <w:r>
              <w:rPr>
                <w:rFonts w:eastAsiaTheme="minorHAnsi"/>
                <w:b/>
                <w:lang w:val="en-US"/>
              </w:rPr>
              <w:t xml:space="preserve">nited </w:t>
            </w:r>
            <w:r w:rsidRPr="00DE2F87">
              <w:rPr>
                <w:rFonts w:eastAsiaTheme="minorHAnsi"/>
                <w:b/>
                <w:lang w:val="en-US"/>
              </w:rPr>
              <w:t>K</w:t>
            </w:r>
            <w:r>
              <w:rPr>
                <w:rFonts w:eastAsiaTheme="minorHAnsi"/>
                <w:b/>
                <w:lang w:val="en-US"/>
              </w:rPr>
              <w:t>ingdom</w:t>
            </w:r>
          </w:p>
        </w:tc>
        <w:tc>
          <w:tcPr>
            <w:tcW w:w="4596" w:type="dxa"/>
            <w:gridSpan w:val="2"/>
          </w:tcPr>
          <w:p w14:paraId="0803C588" w14:textId="77777777" w:rsidR="003464BD" w:rsidRPr="00DE2F87" w:rsidRDefault="003464BD" w:rsidP="0006065B">
            <w:pPr>
              <w:rPr>
                <w:rFonts w:eastAsiaTheme="minorHAnsi"/>
                <w:b/>
                <w:bCs/>
                <w:lang w:val="en-US"/>
              </w:rPr>
            </w:pPr>
            <w:r>
              <w:rPr>
                <w:b/>
              </w:rPr>
              <w:t>Branch Office – Vietnam</w:t>
            </w:r>
          </w:p>
        </w:tc>
      </w:tr>
      <w:tr w:rsidR="003464BD" w:rsidRPr="00DE2F87" w14:paraId="6563F4DE" w14:textId="77777777" w:rsidTr="0006065B">
        <w:tc>
          <w:tcPr>
            <w:tcW w:w="4646" w:type="dxa"/>
            <w:gridSpan w:val="2"/>
          </w:tcPr>
          <w:p w14:paraId="6B8F17EC" w14:textId="77777777" w:rsidR="003464BD" w:rsidRPr="00DE2F87" w:rsidRDefault="003464BD" w:rsidP="0006065B">
            <w:pPr>
              <w:rPr>
                <w:rFonts w:eastAsiaTheme="minorHAnsi"/>
                <w:b/>
                <w:bCs/>
                <w:lang w:val="en-US"/>
              </w:rPr>
            </w:pPr>
          </w:p>
        </w:tc>
        <w:tc>
          <w:tcPr>
            <w:tcW w:w="4596" w:type="dxa"/>
            <w:gridSpan w:val="2"/>
          </w:tcPr>
          <w:p w14:paraId="6B959AE3" w14:textId="77777777" w:rsidR="003464BD" w:rsidRPr="00DE2F87" w:rsidRDefault="003464BD" w:rsidP="0006065B">
            <w:pPr>
              <w:rPr>
                <w:rFonts w:eastAsiaTheme="minorHAnsi"/>
                <w:b/>
                <w:bCs/>
                <w:lang w:val="en-US"/>
              </w:rPr>
            </w:pPr>
          </w:p>
        </w:tc>
      </w:tr>
      <w:tr w:rsidR="003464BD" w:rsidRPr="00DE2F87" w14:paraId="743A4699" w14:textId="77777777" w:rsidTr="0006065B">
        <w:tc>
          <w:tcPr>
            <w:tcW w:w="4646" w:type="dxa"/>
            <w:gridSpan w:val="2"/>
          </w:tcPr>
          <w:p w14:paraId="46B5D2F9" w14:textId="77777777" w:rsidR="003464BD" w:rsidRPr="00DE2F87" w:rsidRDefault="003464BD" w:rsidP="0006065B">
            <w:pPr>
              <w:pStyle w:val="ContactAddress"/>
              <w:rPr>
                <w:rFonts w:ascii="Verdana" w:hAnsi="Verdana"/>
                <w:b w:val="0"/>
                <w:sz w:val="16"/>
                <w:szCs w:val="16"/>
              </w:rPr>
            </w:pPr>
            <w:proofErr w:type="spellStart"/>
            <w:r>
              <w:rPr>
                <w:rFonts w:ascii="Verdana" w:hAnsi="Verdana"/>
                <w:b w:val="0"/>
                <w:sz w:val="16"/>
                <w:szCs w:val="16"/>
              </w:rPr>
              <w:t>Bridgetek</w:t>
            </w:r>
            <w:proofErr w:type="spellEnd"/>
            <w:r>
              <w:rPr>
                <w:rFonts w:ascii="Verdana" w:hAnsi="Verdana"/>
                <w:b w:val="0"/>
                <w:sz w:val="16"/>
                <w:szCs w:val="16"/>
              </w:rPr>
              <w:t xml:space="preserve">  </w:t>
            </w:r>
            <w:proofErr w:type="spellStart"/>
            <w:r>
              <w:rPr>
                <w:rFonts w:ascii="Verdana" w:hAnsi="Verdana"/>
                <w:b w:val="0"/>
                <w:sz w:val="16"/>
                <w:szCs w:val="16"/>
              </w:rPr>
              <w:t>Pte.</w:t>
            </w:r>
            <w:proofErr w:type="spellEnd"/>
            <w:r>
              <w:rPr>
                <w:rFonts w:ascii="Verdana" w:hAnsi="Verdana"/>
                <w:b w:val="0"/>
                <w:sz w:val="16"/>
                <w:szCs w:val="16"/>
              </w:rPr>
              <w:t xml:space="preserve"> Ltd.</w:t>
            </w:r>
          </w:p>
          <w:p w14:paraId="486B6AA1"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Unit 1, 2 Seaward Place, Centurion Business Park</w:t>
            </w:r>
          </w:p>
          <w:p w14:paraId="5BE689F6"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Glasgow G41 1HH</w:t>
            </w:r>
          </w:p>
          <w:p w14:paraId="36479CA7"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United Kingdom</w:t>
            </w:r>
          </w:p>
          <w:p w14:paraId="745176ED"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Tel: +44 (0) 141 429 2777</w:t>
            </w:r>
          </w:p>
          <w:p w14:paraId="744C4E24" w14:textId="77777777" w:rsidR="003464BD" w:rsidRPr="00DE2F87" w:rsidRDefault="003464BD" w:rsidP="0006065B">
            <w:pPr>
              <w:pStyle w:val="ContactAddress"/>
              <w:rPr>
                <w:rFonts w:eastAsiaTheme="minorHAnsi" w:cstheme="minorBidi"/>
                <w:b w:val="0"/>
                <w:bCs w:val="0"/>
                <w:szCs w:val="22"/>
                <w:lang w:val="en-US" w:eastAsia="en-US"/>
              </w:rPr>
            </w:pPr>
            <w:r w:rsidRPr="00A41C38">
              <w:rPr>
                <w:rFonts w:ascii="Verdana" w:hAnsi="Verdana"/>
                <w:b w:val="0"/>
                <w:sz w:val="16"/>
                <w:szCs w:val="16"/>
              </w:rPr>
              <w:t>Fax: +44 (0) 141 429 2758</w:t>
            </w:r>
          </w:p>
        </w:tc>
        <w:tc>
          <w:tcPr>
            <w:tcW w:w="4596" w:type="dxa"/>
            <w:gridSpan w:val="2"/>
          </w:tcPr>
          <w:p w14:paraId="2E5EB896" w14:textId="77777777" w:rsidR="003464BD" w:rsidRPr="00DE2F87" w:rsidRDefault="003464BD" w:rsidP="0006065B">
            <w:pPr>
              <w:pStyle w:val="ContactAddress"/>
              <w:rPr>
                <w:rFonts w:ascii="Verdana" w:hAnsi="Verdana"/>
                <w:b w:val="0"/>
                <w:sz w:val="16"/>
                <w:szCs w:val="16"/>
              </w:rPr>
            </w:pPr>
            <w:proofErr w:type="spellStart"/>
            <w:r>
              <w:rPr>
                <w:rFonts w:ascii="Verdana" w:hAnsi="Verdana"/>
                <w:b w:val="0"/>
                <w:sz w:val="16"/>
                <w:szCs w:val="16"/>
              </w:rPr>
              <w:t>Bridgetek</w:t>
            </w:r>
            <w:proofErr w:type="spellEnd"/>
            <w:r>
              <w:rPr>
                <w:rFonts w:ascii="Verdana" w:hAnsi="Verdana"/>
                <w:b w:val="0"/>
                <w:sz w:val="16"/>
                <w:szCs w:val="16"/>
              </w:rPr>
              <w:t xml:space="preserve"> </w:t>
            </w:r>
            <w:proofErr w:type="spellStart"/>
            <w:r>
              <w:rPr>
                <w:rFonts w:ascii="Verdana" w:hAnsi="Verdana"/>
                <w:b w:val="0"/>
                <w:sz w:val="16"/>
                <w:szCs w:val="16"/>
              </w:rPr>
              <w:t>VietNam</w:t>
            </w:r>
            <w:proofErr w:type="spellEnd"/>
            <w:r>
              <w:rPr>
                <w:rFonts w:ascii="Verdana" w:hAnsi="Verdana"/>
                <w:b w:val="0"/>
                <w:sz w:val="16"/>
                <w:szCs w:val="16"/>
              </w:rPr>
              <w:t xml:space="preserve"> Company Limited</w:t>
            </w:r>
          </w:p>
          <w:p w14:paraId="02DC0F90" w14:textId="77777777" w:rsidR="003464BD" w:rsidRDefault="003464BD" w:rsidP="0006065B">
            <w:pPr>
              <w:pStyle w:val="ContactAddress"/>
              <w:rPr>
                <w:rFonts w:ascii="Verdana" w:hAnsi="Verdana"/>
                <w:b w:val="0"/>
                <w:sz w:val="16"/>
                <w:szCs w:val="16"/>
              </w:rPr>
            </w:pPr>
            <w:proofErr w:type="spellStart"/>
            <w:r w:rsidRPr="001B1E69">
              <w:rPr>
                <w:rFonts w:ascii="Verdana" w:hAnsi="Verdana"/>
                <w:b w:val="0"/>
                <w:sz w:val="16"/>
                <w:szCs w:val="16"/>
              </w:rPr>
              <w:t>Lutaco</w:t>
            </w:r>
            <w:proofErr w:type="spellEnd"/>
            <w:r w:rsidRPr="001B1E69">
              <w:rPr>
                <w:rFonts w:ascii="Verdana" w:hAnsi="Verdana"/>
                <w:b w:val="0"/>
                <w:sz w:val="16"/>
                <w:szCs w:val="16"/>
              </w:rPr>
              <w:t xml:space="preserve"> Tower Building, 5th Floor, 173A Nguyen Van </w:t>
            </w:r>
            <w:proofErr w:type="spellStart"/>
            <w:r w:rsidRPr="001B1E69">
              <w:rPr>
                <w:rFonts w:ascii="Verdana" w:hAnsi="Verdana"/>
                <w:b w:val="0"/>
                <w:sz w:val="16"/>
                <w:szCs w:val="16"/>
              </w:rPr>
              <w:t>Troi</w:t>
            </w:r>
            <w:proofErr w:type="spellEnd"/>
            <w:r w:rsidRPr="001B1E69">
              <w:rPr>
                <w:rFonts w:ascii="Verdana" w:hAnsi="Verdana"/>
                <w:b w:val="0"/>
                <w:sz w:val="16"/>
                <w:szCs w:val="16"/>
              </w:rPr>
              <w:t>,</w:t>
            </w:r>
            <w:r w:rsidRPr="001B1E69">
              <w:rPr>
                <w:rFonts w:ascii="Verdana" w:hAnsi="Verdana"/>
                <w:b w:val="0"/>
                <w:sz w:val="16"/>
                <w:szCs w:val="16"/>
              </w:rPr>
              <w:br/>
              <w:t xml:space="preserve">Ward 11, </w:t>
            </w:r>
            <w:proofErr w:type="spellStart"/>
            <w:r w:rsidRPr="001B1E69">
              <w:rPr>
                <w:rFonts w:ascii="Verdana" w:hAnsi="Verdana"/>
                <w:b w:val="0"/>
                <w:sz w:val="16"/>
                <w:szCs w:val="16"/>
              </w:rPr>
              <w:t>Phu</w:t>
            </w:r>
            <w:proofErr w:type="spellEnd"/>
            <w:r w:rsidRPr="001B1E69">
              <w:rPr>
                <w:rFonts w:ascii="Verdana" w:hAnsi="Verdana"/>
                <w:b w:val="0"/>
                <w:sz w:val="16"/>
                <w:szCs w:val="16"/>
              </w:rPr>
              <w:t xml:space="preserve"> </w:t>
            </w:r>
            <w:proofErr w:type="spellStart"/>
            <w:r w:rsidRPr="001B1E69">
              <w:rPr>
                <w:rFonts w:ascii="Verdana" w:hAnsi="Verdana"/>
                <w:b w:val="0"/>
                <w:sz w:val="16"/>
                <w:szCs w:val="16"/>
              </w:rPr>
              <w:t>Nhuan</w:t>
            </w:r>
            <w:proofErr w:type="spellEnd"/>
            <w:r w:rsidRPr="001B1E69">
              <w:rPr>
                <w:rFonts w:ascii="Verdana" w:hAnsi="Verdana"/>
                <w:b w:val="0"/>
                <w:sz w:val="16"/>
                <w:szCs w:val="16"/>
              </w:rPr>
              <w:t xml:space="preserve"> District,</w:t>
            </w:r>
            <w:r w:rsidRPr="001B1E69">
              <w:rPr>
                <w:rFonts w:ascii="Verdana" w:hAnsi="Verdana"/>
                <w:b w:val="0"/>
                <w:sz w:val="16"/>
                <w:szCs w:val="16"/>
              </w:rPr>
              <w:br/>
              <w:t>Ho Chi Minh City, Vietnam</w:t>
            </w:r>
          </w:p>
          <w:p w14:paraId="4F4DBC36" w14:textId="77777777" w:rsidR="003464BD" w:rsidRPr="00DE2F87" w:rsidRDefault="003464BD" w:rsidP="0006065B">
            <w:pPr>
              <w:pStyle w:val="ContactAddress"/>
              <w:rPr>
                <w:rFonts w:eastAsiaTheme="minorHAnsi" w:cstheme="minorBidi"/>
                <w:b w:val="0"/>
                <w:bCs w:val="0"/>
                <w:szCs w:val="22"/>
                <w:lang w:val="en-US" w:eastAsia="en-US"/>
              </w:rPr>
            </w:pPr>
            <w:r w:rsidRPr="001B1E69">
              <w:rPr>
                <w:rFonts w:ascii="Verdana" w:hAnsi="Verdana"/>
                <w:b w:val="0"/>
                <w:sz w:val="16"/>
                <w:szCs w:val="16"/>
              </w:rPr>
              <w:t>Tel : 08 38453222</w:t>
            </w:r>
            <w:r w:rsidRPr="001B1E69">
              <w:rPr>
                <w:rFonts w:ascii="Verdana" w:hAnsi="Verdana"/>
                <w:b w:val="0"/>
                <w:sz w:val="16"/>
                <w:szCs w:val="16"/>
              </w:rPr>
              <w:br/>
              <w:t>Fax : 08 38455222</w:t>
            </w:r>
          </w:p>
        </w:tc>
      </w:tr>
      <w:tr w:rsidR="003464BD" w:rsidRPr="00DE2F87" w14:paraId="0F94EC01" w14:textId="77777777" w:rsidTr="0006065B">
        <w:tc>
          <w:tcPr>
            <w:tcW w:w="4646" w:type="dxa"/>
            <w:gridSpan w:val="2"/>
          </w:tcPr>
          <w:p w14:paraId="7AB34A66" w14:textId="77777777" w:rsidR="003464BD" w:rsidRPr="00DE2F87" w:rsidRDefault="003464BD" w:rsidP="0006065B">
            <w:pPr>
              <w:pStyle w:val="ContactAddress"/>
              <w:rPr>
                <w:rFonts w:ascii="Verdana" w:hAnsi="Verdana"/>
                <w:b w:val="0"/>
                <w:sz w:val="16"/>
                <w:szCs w:val="16"/>
              </w:rPr>
            </w:pPr>
          </w:p>
        </w:tc>
        <w:tc>
          <w:tcPr>
            <w:tcW w:w="4596" w:type="dxa"/>
            <w:gridSpan w:val="2"/>
          </w:tcPr>
          <w:p w14:paraId="4B3A1DC5" w14:textId="77777777" w:rsidR="003464BD" w:rsidRPr="00DE2F87" w:rsidRDefault="003464BD" w:rsidP="0006065B">
            <w:pPr>
              <w:pStyle w:val="ContactAddress"/>
              <w:rPr>
                <w:rFonts w:ascii="Verdana" w:hAnsi="Verdana"/>
                <w:b w:val="0"/>
                <w:sz w:val="16"/>
                <w:szCs w:val="16"/>
              </w:rPr>
            </w:pPr>
          </w:p>
        </w:tc>
      </w:tr>
      <w:tr w:rsidR="003464BD" w:rsidRPr="00DE2F87" w14:paraId="16C008CC" w14:textId="77777777" w:rsidTr="0006065B">
        <w:tc>
          <w:tcPr>
            <w:tcW w:w="2186" w:type="dxa"/>
          </w:tcPr>
          <w:p w14:paraId="5F2EA93E"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E-mail (Sales)</w:t>
            </w:r>
          </w:p>
        </w:tc>
        <w:tc>
          <w:tcPr>
            <w:tcW w:w="2460" w:type="dxa"/>
          </w:tcPr>
          <w:p w14:paraId="1C1FA949" w14:textId="38C07699" w:rsidR="003464BD" w:rsidRPr="00D325B4" w:rsidRDefault="00A10579" w:rsidP="0006065B">
            <w:pPr>
              <w:pStyle w:val="ContactAddress"/>
              <w:rPr>
                <w:rStyle w:val="Hyperlink"/>
                <w:rFonts w:ascii="Verdana" w:eastAsiaTheme="majorEastAsia" w:hAnsi="Verdana"/>
                <w:b w:val="0"/>
                <w:sz w:val="16"/>
                <w:szCs w:val="16"/>
              </w:rPr>
            </w:pPr>
            <w:hyperlink r:id="rId95" w:history="1">
              <w:r w:rsidR="003464BD" w:rsidRPr="00D325B4">
                <w:rPr>
                  <w:rStyle w:val="Hyperlink"/>
                  <w:rFonts w:ascii="Verdana" w:eastAsiaTheme="majorEastAsia" w:hAnsi="Verdana"/>
                  <w:b w:val="0"/>
                  <w:sz w:val="16"/>
                  <w:szCs w:val="16"/>
                </w:rPr>
                <w:t>sales.emea@brtichip.com</w:t>
              </w:r>
            </w:hyperlink>
          </w:p>
        </w:tc>
        <w:tc>
          <w:tcPr>
            <w:tcW w:w="2186" w:type="dxa"/>
          </w:tcPr>
          <w:p w14:paraId="05AE0F5E"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E-mail (Sales)</w:t>
            </w:r>
          </w:p>
        </w:tc>
        <w:tc>
          <w:tcPr>
            <w:tcW w:w="2410" w:type="dxa"/>
          </w:tcPr>
          <w:p w14:paraId="01904552" w14:textId="4A928B45" w:rsidR="003464BD" w:rsidRPr="00D325B4" w:rsidRDefault="00A10579" w:rsidP="0006065B">
            <w:pPr>
              <w:pStyle w:val="ContactAddress"/>
              <w:rPr>
                <w:rStyle w:val="Hyperlink"/>
                <w:rFonts w:ascii="Verdana" w:eastAsiaTheme="majorEastAsia" w:hAnsi="Verdana"/>
                <w:b w:val="0"/>
                <w:sz w:val="16"/>
                <w:szCs w:val="16"/>
              </w:rPr>
            </w:pPr>
            <w:hyperlink r:id="rId96" w:history="1">
              <w:r w:rsidR="003464BD" w:rsidRPr="00D325B4">
                <w:rPr>
                  <w:rStyle w:val="Hyperlink"/>
                  <w:rFonts w:ascii="Verdana" w:eastAsiaTheme="majorEastAsia" w:hAnsi="Verdana"/>
                  <w:b w:val="0"/>
                  <w:sz w:val="16"/>
                  <w:szCs w:val="16"/>
                </w:rPr>
                <w:t>sales.apac@brtchip.com</w:t>
              </w:r>
            </w:hyperlink>
          </w:p>
        </w:tc>
      </w:tr>
      <w:tr w:rsidR="003464BD" w:rsidRPr="00DE2F87" w14:paraId="4BD0E7F7" w14:textId="77777777" w:rsidTr="0006065B">
        <w:tc>
          <w:tcPr>
            <w:tcW w:w="2186" w:type="dxa"/>
          </w:tcPr>
          <w:p w14:paraId="601E41D1"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E-mail (Support)</w:t>
            </w:r>
          </w:p>
        </w:tc>
        <w:tc>
          <w:tcPr>
            <w:tcW w:w="2460" w:type="dxa"/>
          </w:tcPr>
          <w:p w14:paraId="03CFCDC0" w14:textId="72F5BF0A" w:rsidR="003464BD" w:rsidRPr="00D325B4" w:rsidRDefault="00A10579" w:rsidP="0006065B">
            <w:pPr>
              <w:pStyle w:val="ContactAddress"/>
              <w:rPr>
                <w:rStyle w:val="Hyperlink"/>
                <w:rFonts w:ascii="Verdana" w:eastAsiaTheme="majorEastAsia" w:hAnsi="Verdana"/>
                <w:b w:val="0"/>
                <w:sz w:val="16"/>
                <w:szCs w:val="16"/>
              </w:rPr>
            </w:pPr>
            <w:hyperlink r:id="rId97" w:history="1">
              <w:r w:rsidR="003464BD" w:rsidRPr="00D325B4">
                <w:rPr>
                  <w:rStyle w:val="Hyperlink"/>
                  <w:rFonts w:ascii="Verdana" w:eastAsiaTheme="majorEastAsia" w:hAnsi="Verdana"/>
                  <w:b w:val="0"/>
                  <w:sz w:val="16"/>
                  <w:szCs w:val="16"/>
                </w:rPr>
                <w:t>support.emea@brtchip.com</w:t>
              </w:r>
            </w:hyperlink>
          </w:p>
        </w:tc>
        <w:tc>
          <w:tcPr>
            <w:tcW w:w="2186" w:type="dxa"/>
          </w:tcPr>
          <w:p w14:paraId="5615003C"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E-mail (Support)</w:t>
            </w:r>
          </w:p>
        </w:tc>
        <w:tc>
          <w:tcPr>
            <w:tcW w:w="2410" w:type="dxa"/>
          </w:tcPr>
          <w:p w14:paraId="7EB6F48E" w14:textId="58AECED4" w:rsidR="003464BD" w:rsidRPr="00D325B4" w:rsidRDefault="00A10579" w:rsidP="0006065B">
            <w:pPr>
              <w:pStyle w:val="ContactAddress"/>
              <w:rPr>
                <w:rStyle w:val="Hyperlink"/>
                <w:rFonts w:ascii="Verdana" w:eastAsiaTheme="majorEastAsia" w:hAnsi="Verdana"/>
                <w:b w:val="0"/>
                <w:sz w:val="16"/>
                <w:szCs w:val="16"/>
              </w:rPr>
            </w:pPr>
            <w:hyperlink r:id="rId98" w:history="1">
              <w:r w:rsidR="003464BD" w:rsidRPr="00D325B4">
                <w:rPr>
                  <w:rStyle w:val="Hyperlink"/>
                  <w:rFonts w:ascii="Verdana" w:eastAsiaTheme="majorEastAsia" w:hAnsi="Verdana"/>
                  <w:b w:val="0"/>
                  <w:sz w:val="16"/>
                  <w:szCs w:val="16"/>
                </w:rPr>
                <w:t>support.apac@brtchip.com</w:t>
              </w:r>
            </w:hyperlink>
          </w:p>
        </w:tc>
      </w:tr>
    </w:tbl>
    <w:p w14:paraId="285FDCA7" w14:textId="77777777" w:rsidR="003464BD" w:rsidRDefault="003464BD" w:rsidP="003464BD">
      <w:pPr>
        <w:rPr>
          <w:szCs w:val="18"/>
        </w:rPr>
      </w:pPr>
    </w:p>
    <w:p w14:paraId="30C1AC35" w14:textId="77777777" w:rsidR="003464BD" w:rsidRPr="00005DBD" w:rsidRDefault="003464BD" w:rsidP="003464BD">
      <w:pPr>
        <w:jc w:val="both"/>
        <w:rPr>
          <w:b/>
        </w:rPr>
      </w:pPr>
      <w:r>
        <w:rPr>
          <w:b/>
        </w:rPr>
        <w:t>Web Site</w:t>
      </w:r>
    </w:p>
    <w:p w14:paraId="10F82CCC" w14:textId="45417FF2" w:rsidR="003464BD" w:rsidRDefault="00A10579" w:rsidP="003464BD">
      <w:pPr>
        <w:jc w:val="both"/>
      </w:pPr>
      <w:hyperlink r:id="rId99" w:history="1">
        <w:r w:rsidR="003464BD" w:rsidRPr="005A40CE">
          <w:rPr>
            <w:rStyle w:val="Hyperlink"/>
          </w:rPr>
          <w:t>http://brtchip.com/</w:t>
        </w:r>
      </w:hyperlink>
      <w:r w:rsidR="003464BD">
        <w:t xml:space="preserve"> </w:t>
      </w:r>
    </w:p>
    <w:p w14:paraId="1BDB4E4A" w14:textId="77777777" w:rsidR="003464BD" w:rsidRDefault="003464BD" w:rsidP="003464BD">
      <w:pPr>
        <w:jc w:val="both"/>
      </w:pPr>
    </w:p>
    <w:p w14:paraId="4757233E" w14:textId="77777777" w:rsidR="003464BD" w:rsidRPr="00096895" w:rsidRDefault="003464BD" w:rsidP="003464BD">
      <w:pPr>
        <w:jc w:val="both"/>
      </w:pPr>
    </w:p>
    <w:p w14:paraId="74EFE61D" w14:textId="77777777" w:rsidR="003464BD" w:rsidRPr="00005DBD" w:rsidRDefault="003464BD" w:rsidP="003464BD">
      <w:pPr>
        <w:jc w:val="both"/>
        <w:rPr>
          <w:b/>
        </w:rPr>
      </w:pPr>
      <w:r w:rsidRPr="00005DBD">
        <w:rPr>
          <w:b/>
        </w:rPr>
        <w:t>Distributor and Sales Representatives</w:t>
      </w:r>
    </w:p>
    <w:p w14:paraId="325BCDF0" w14:textId="7CD63416" w:rsidR="003464BD" w:rsidRPr="00312976" w:rsidRDefault="003464BD" w:rsidP="003464BD">
      <w:pPr>
        <w:jc w:val="both"/>
        <w:rPr>
          <w:sz w:val="16"/>
          <w:szCs w:val="16"/>
        </w:rPr>
      </w:pPr>
      <w:r w:rsidRPr="00312976">
        <w:rPr>
          <w:sz w:val="16"/>
          <w:szCs w:val="16"/>
        </w:rPr>
        <w:t xml:space="preserve">Please visit the Sales Network page of the </w:t>
      </w:r>
      <w:hyperlink r:id="rId100" w:history="1">
        <w:proofErr w:type="spellStart"/>
        <w:r w:rsidRPr="009160A3">
          <w:rPr>
            <w:rStyle w:val="Hyperlink"/>
            <w:sz w:val="16"/>
            <w:szCs w:val="16"/>
          </w:rPr>
          <w:t>Bridgetek</w:t>
        </w:r>
        <w:proofErr w:type="spellEnd"/>
        <w:r w:rsidRPr="009160A3">
          <w:rPr>
            <w:rStyle w:val="Hyperlink"/>
            <w:sz w:val="16"/>
            <w:szCs w:val="16"/>
          </w:rPr>
          <w:t xml:space="preserve"> Web site</w:t>
        </w:r>
      </w:hyperlink>
      <w:r w:rsidRPr="00312976">
        <w:rPr>
          <w:sz w:val="16"/>
          <w:szCs w:val="16"/>
        </w:rPr>
        <w:t xml:space="preserve"> for the contact details of our distributor(s) and sales representative(s) in your country.</w:t>
      </w:r>
    </w:p>
    <w:p w14:paraId="06F83D25" w14:textId="77777777" w:rsidR="003464BD" w:rsidRDefault="003464BD" w:rsidP="003464BD">
      <w:pPr>
        <w:pStyle w:val="Disclaimer"/>
        <w:rPr>
          <w:szCs w:val="14"/>
        </w:rPr>
      </w:pPr>
    </w:p>
    <w:p w14:paraId="7C4E5675" w14:textId="77777777" w:rsidR="003464BD" w:rsidRDefault="003464BD" w:rsidP="003464BD"/>
    <w:p w14:paraId="5B14B64B" w14:textId="77777777" w:rsidR="00BF618B" w:rsidRDefault="00BF618B" w:rsidP="003464BD"/>
    <w:p w14:paraId="322FBCB9" w14:textId="77777777" w:rsidR="005A7E39" w:rsidRDefault="005A7E39" w:rsidP="003464BD"/>
    <w:p w14:paraId="135B42F0" w14:textId="77777777" w:rsidR="003464BD" w:rsidRDefault="003464BD" w:rsidP="003464BD">
      <w:pPr>
        <w:pStyle w:val="Disclaimer"/>
        <w:rPr>
          <w:szCs w:val="14"/>
        </w:rPr>
      </w:pPr>
    </w:p>
    <w:p w14:paraId="3722D061" w14:textId="77777777" w:rsidR="005A7E39" w:rsidRPr="00AC6886" w:rsidRDefault="005A7E39" w:rsidP="005A7E39">
      <w:pPr>
        <w:pStyle w:val="Disclaimer"/>
        <w:rPr>
          <w:sz w:val="14"/>
          <w:szCs w:val="14"/>
        </w:rPr>
      </w:pPr>
      <w:r w:rsidRPr="00AC6886">
        <w:rPr>
          <w:sz w:val="14"/>
          <w:szCs w:val="14"/>
        </w:rPr>
        <w:t xml:space="preserve">System and equipment manufacturers and designers are responsible to ensure that their systems, and any </w:t>
      </w:r>
      <w:proofErr w:type="spellStart"/>
      <w:r w:rsidRPr="00AC6886">
        <w:rPr>
          <w:sz w:val="14"/>
          <w:szCs w:val="14"/>
        </w:rPr>
        <w:t>Bridgetek</w:t>
      </w:r>
      <w:proofErr w:type="spellEnd"/>
      <w:r w:rsidRPr="00AC6886">
        <w:rPr>
          <w:sz w:val="14"/>
          <w:szCs w:val="14"/>
        </w:rPr>
        <w:t xml:space="preserve"> Pte Limited (</w:t>
      </w:r>
      <w:proofErr w:type="spellStart"/>
      <w:r w:rsidRPr="00AC6886">
        <w:rPr>
          <w:sz w:val="14"/>
          <w:szCs w:val="14"/>
        </w:rPr>
        <w:t>BRTChip</w:t>
      </w:r>
      <w:proofErr w:type="spellEnd"/>
      <w:r w:rsidRPr="00AC6886">
        <w:rPr>
          <w:sz w:val="14"/>
          <w:szCs w:val="14"/>
        </w:rPr>
        <w:t xml:space="preserve">) devices incorporated in their systems, meet all applicable safety, regulatory and system-level performance requirements. All application-related information in this document (including application descriptions, suggested </w:t>
      </w:r>
      <w:proofErr w:type="spellStart"/>
      <w:r w:rsidRPr="00AC6886">
        <w:rPr>
          <w:sz w:val="14"/>
          <w:szCs w:val="14"/>
        </w:rPr>
        <w:t>Bridgetek</w:t>
      </w:r>
      <w:proofErr w:type="spellEnd"/>
      <w:r w:rsidRPr="00AC6886">
        <w:rPr>
          <w:sz w:val="14"/>
          <w:szCs w:val="14"/>
        </w:rPr>
        <w:t xml:space="preserve"> devices and other materials) is provided for reference only. While </w:t>
      </w:r>
      <w:proofErr w:type="spellStart"/>
      <w:r w:rsidRPr="00AC6886">
        <w:rPr>
          <w:sz w:val="14"/>
          <w:szCs w:val="14"/>
        </w:rPr>
        <w:t>Bridgetek</w:t>
      </w:r>
      <w:proofErr w:type="spellEnd"/>
      <w:r w:rsidRPr="00AC6886">
        <w:rPr>
          <w:sz w:val="14"/>
          <w:szCs w:val="14"/>
        </w:rPr>
        <w:t xml:space="preserve"> has taken care to assure it is accurate, this information is subject to customer confirmation, and </w:t>
      </w:r>
      <w:proofErr w:type="spellStart"/>
      <w:r w:rsidRPr="00AC6886">
        <w:rPr>
          <w:sz w:val="14"/>
          <w:szCs w:val="14"/>
        </w:rPr>
        <w:t>Bridgetek</w:t>
      </w:r>
      <w:proofErr w:type="spellEnd"/>
      <w:r w:rsidRPr="00AC6886">
        <w:rPr>
          <w:sz w:val="14"/>
          <w:szCs w:val="14"/>
        </w:rPr>
        <w:t xml:space="preserve"> disclaims all liability for system designs and for any applications assistance provided by </w:t>
      </w:r>
      <w:proofErr w:type="spellStart"/>
      <w:r w:rsidRPr="00AC6886">
        <w:rPr>
          <w:sz w:val="14"/>
          <w:szCs w:val="14"/>
        </w:rPr>
        <w:t>Bridgetek</w:t>
      </w:r>
      <w:proofErr w:type="spellEnd"/>
      <w:r w:rsidRPr="00AC6886">
        <w:rPr>
          <w:sz w:val="14"/>
          <w:szCs w:val="14"/>
        </w:rPr>
        <w:t xml:space="preserve">. Use of </w:t>
      </w:r>
      <w:proofErr w:type="spellStart"/>
      <w:r w:rsidRPr="00AC6886">
        <w:rPr>
          <w:sz w:val="14"/>
          <w:szCs w:val="14"/>
        </w:rPr>
        <w:t>Bridgetek</w:t>
      </w:r>
      <w:proofErr w:type="spellEnd"/>
      <w:r w:rsidRPr="00AC6886">
        <w:rPr>
          <w:sz w:val="14"/>
          <w:szCs w:val="14"/>
        </w:rPr>
        <w:t xml:space="preserve"> devices in life support and/or safety applications is entirely at the user’s risk, and the user agrees to defend, indemnify and hold harmless </w:t>
      </w:r>
      <w:proofErr w:type="spellStart"/>
      <w:r w:rsidRPr="00AC6886">
        <w:rPr>
          <w:sz w:val="14"/>
          <w:szCs w:val="14"/>
        </w:rPr>
        <w:t>Bridgetek</w:t>
      </w:r>
      <w:proofErr w:type="spellEnd"/>
      <w:r w:rsidRPr="00AC6886">
        <w:rPr>
          <w:sz w:val="14"/>
          <w:szCs w:val="14"/>
        </w:rPr>
        <w:t xml:space="preserve"> from any and all damages, claims, suits or expense resulting from such use. This document is subject to change without notice. No freedom to use patents or other intellectual property rights is implied by the publication of this document. Neither the whole nor any part of the information contained in, or the product described in this document, may be adapted or reproduced in any material or electronic form without the prior written consent of the copyright holder. </w:t>
      </w:r>
      <w:proofErr w:type="spellStart"/>
      <w:r w:rsidRPr="00AC6886">
        <w:rPr>
          <w:sz w:val="14"/>
          <w:szCs w:val="14"/>
        </w:rPr>
        <w:t>Bridgetek</w:t>
      </w:r>
      <w:proofErr w:type="spellEnd"/>
      <w:r w:rsidRPr="00AC6886">
        <w:rPr>
          <w:sz w:val="14"/>
          <w:szCs w:val="14"/>
        </w:rPr>
        <w:t xml:space="preserve"> Pte Limited, 178 Paya Lebar Road, #07-03, Singapore 409030. Singapore Registered Company Number: 201542387H.</w:t>
      </w:r>
    </w:p>
    <w:p w14:paraId="14A43CA7" w14:textId="66CBF49C" w:rsidR="00503E5B" w:rsidRPr="00D12AA3" w:rsidRDefault="00503E5B" w:rsidP="00B35ABA">
      <w:pPr>
        <w:jc w:val="both"/>
        <w:rPr>
          <w:sz w:val="14"/>
          <w:szCs w:val="14"/>
        </w:rPr>
      </w:pPr>
    </w:p>
    <w:p w14:paraId="7BB79D5E" w14:textId="77777777" w:rsidR="00503E5B" w:rsidRPr="00237A61" w:rsidRDefault="00503E5B" w:rsidP="00F51F2B">
      <w:pPr>
        <w:pStyle w:val="Heading1"/>
        <w:numPr>
          <w:ilvl w:val="0"/>
          <w:numId w:val="0"/>
        </w:numPr>
        <w:ind w:left="432" w:hanging="432"/>
        <w:jc w:val="both"/>
      </w:pPr>
      <w:bookmarkStart w:id="3547" w:name="_Toc243986304"/>
      <w:bookmarkStart w:id="3548" w:name="_Toc361735794"/>
      <w:bookmarkStart w:id="3549" w:name="_Toc364328982"/>
      <w:bookmarkStart w:id="3550" w:name="_Toc109815977"/>
      <w:r w:rsidRPr="00237A61">
        <w:lastRenderedPageBreak/>
        <w:t>Appendix A– References</w:t>
      </w:r>
      <w:bookmarkEnd w:id="3547"/>
      <w:bookmarkEnd w:id="3548"/>
      <w:bookmarkEnd w:id="3549"/>
      <w:bookmarkEnd w:id="3550"/>
    </w:p>
    <w:p w14:paraId="4E1D2306" w14:textId="77777777" w:rsidR="00503E5B" w:rsidRDefault="00503E5B" w:rsidP="0071750D">
      <w:pPr>
        <w:pStyle w:val="Heading2"/>
        <w:numPr>
          <w:ilvl w:val="0"/>
          <w:numId w:val="0"/>
        </w:numPr>
        <w:ind w:left="576"/>
        <w:pPrChange w:id="3551" w:author="Gordon McNab (BRT-UK)" w:date="2022-07-26T16:12:00Z">
          <w:pPr>
            <w:pStyle w:val="Heading2"/>
            <w:numPr>
              <w:ilvl w:val="0"/>
              <w:numId w:val="0"/>
            </w:numPr>
          </w:pPr>
        </w:pPrChange>
      </w:pPr>
      <w:bookmarkStart w:id="3552" w:name="_Toc243986301"/>
      <w:bookmarkStart w:id="3553" w:name="_Toc361735795"/>
      <w:bookmarkStart w:id="3554" w:name="_Toc364328983"/>
      <w:bookmarkStart w:id="3555" w:name="_Toc109815978"/>
      <w:r w:rsidRPr="00650C6E">
        <w:t>Document References</w:t>
      </w:r>
      <w:bookmarkEnd w:id="3552"/>
      <w:bookmarkEnd w:id="3553"/>
      <w:bookmarkEnd w:id="3554"/>
      <w:bookmarkEnd w:id="3555"/>
    </w:p>
    <w:p w14:paraId="20E7FB58" w14:textId="409933A4" w:rsidR="00D42343" w:rsidRDefault="00A10579" w:rsidP="00D42343">
      <w:pPr>
        <w:rPr>
          <w:lang w:val="en-GB" w:eastAsia="en-GB"/>
        </w:rPr>
      </w:pPr>
      <w:hyperlink r:id="rId101" w:history="1">
        <w:r w:rsidR="00D42343" w:rsidRPr="00D42343">
          <w:rPr>
            <w:rStyle w:val="Hyperlink"/>
            <w:lang w:val="en-GB" w:eastAsia="en-GB"/>
          </w:rPr>
          <w:t>STM32L4 Reference Manual</w:t>
        </w:r>
      </w:hyperlink>
    </w:p>
    <w:p w14:paraId="57A1E3DA" w14:textId="505EF9F6" w:rsidR="00D42343" w:rsidRDefault="00A10579" w:rsidP="00D42343">
      <w:pPr>
        <w:rPr>
          <w:lang w:val="en-GB" w:eastAsia="en-GB"/>
        </w:rPr>
      </w:pPr>
      <w:hyperlink r:id="rId102" w:history="1">
        <w:r w:rsidR="00D42343" w:rsidRPr="00D42343">
          <w:rPr>
            <w:rStyle w:val="Hyperlink"/>
            <w:lang w:val="en-GB" w:eastAsia="en-GB"/>
          </w:rPr>
          <w:t>STM32L476xx datasheet</w:t>
        </w:r>
      </w:hyperlink>
    </w:p>
    <w:p w14:paraId="01738360" w14:textId="66A834F9" w:rsidR="00D42343" w:rsidRPr="00D42343" w:rsidRDefault="00A10579" w:rsidP="00D42343">
      <w:pPr>
        <w:rPr>
          <w:lang w:val="en-GB" w:eastAsia="en-GB"/>
        </w:rPr>
      </w:pPr>
      <w:hyperlink r:id="rId103" w:history="1">
        <w:r w:rsidR="00DB6580" w:rsidRPr="00DB6580">
          <w:rPr>
            <w:rStyle w:val="Hyperlink"/>
            <w:lang w:val="en-GB" w:eastAsia="en-GB"/>
          </w:rPr>
          <w:t>User Manual of STM32L4 Discovery board</w:t>
        </w:r>
      </w:hyperlink>
    </w:p>
    <w:bookmarkStart w:id="3556" w:name="_Toc243986302"/>
    <w:p w14:paraId="23DB1560" w14:textId="5E050FCB" w:rsidR="00332CF3" w:rsidRPr="00650C6E" w:rsidRDefault="004C4913" w:rsidP="005D492F">
      <w:pPr>
        <w:ind w:right="-330"/>
        <w:rPr>
          <w:rStyle w:val="Hyperlink"/>
          <w:szCs w:val="18"/>
        </w:rPr>
      </w:pPr>
      <w:r>
        <w:rPr>
          <w:rStyle w:val="Hyperlink"/>
          <w:szCs w:val="18"/>
        </w:rPr>
        <w:fldChar w:fldCharType="begin"/>
      </w:r>
      <w:r w:rsidR="006A6939">
        <w:rPr>
          <w:rStyle w:val="Hyperlink"/>
          <w:szCs w:val="18"/>
        </w:rPr>
        <w:instrText>HYPERLINK "http://brtchip.com/wp-content/uploads/Support/Documentation/Programming_Guides/ICs/EVE/FT81X_Series_Programmer_Guide.pdf"</w:instrText>
      </w:r>
      <w:r>
        <w:rPr>
          <w:rStyle w:val="Hyperlink"/>
          <w:szCs w:val="18"/>
        </w:rPr>
        <w:fldChar w:fldCharType="separate"/>
      </w:r>
      <w:r w:rsidR="00332CF3" w:rsidRPr="00650C6E">
        <w:rPr>
          <w:rStyle w:val="Hyperlink"/>
          <w:szCs w:val="18"/>
        </w:rPr>
        <w:t>FT81x Programmer Guide</w:t>
      </w:r>
    </w:p>
    <w:p w14:paraId="26CFC570" w14:textId="033BC8B3" w:rsidR="00332CF3" w:rsidRDefault="004C4913" w:rsidP="005D492F">
      <w:pPr>
        <w:ind w:right="-330"/>
        <w:rPr>
          <w:rStyle w:val="Hyperlink"/>
          <w:szCs w:val="18"/>
        </w:rPr>
      </w:pPr>
      <w:r>
        <w:rPr>
          <w:rStyle w:val="Hyperlink"/>
          <w:szCs w:val="18"/>
        </w:rPr>
        <w:fldChar w:fldCharType="end"/>
      </w:r>
      <w:hyperlink r:id="rId104" w:history="1">
        <w:r w:rsidR="00332CF3" w:rsidRPr="00650C6E">
          <w:rPr>
            <w:rStyle w:val="Hyperlink"/>
            <w:szCs w:val="18"/>
          </w:rPr>
          <w:t>FT81x Datasheet</w:t>
        </w:r>
      </w:hyperlink>
    </w:p>
    <w:p w14:paraId="28CA79D3" w14:textId="77777777" w:rsidR="00C304A3" w:rsidRPr="000E1E4A" w:rsidRDefault="00C304A3" w:rsidP="000E1E4A">
      <w:pPr>
        <w:ind w:right="-330"/>
        <w:rPr>
          <w:szCs w:val="18"/>
        </w:rPr>
      </w:pPr>
    </w:p>
    <w:p w14:paraId="7AB05E34" w14:textId="77777777" w:rsidR="00503E5B" w:rsidRPr="00650C6E" w:rsidRDefault="00503E5B" w:rsidP="0071750D">
      <w:pPr>
        <w:pStyle w:val="Heading2"/>
        <w:numPr>
          <w:ilvl w:val="0"/>
          <w:numId w:val="0"/>
        </w:numPr>
        <w:ind w:left="576"/>
        <w:pPrChange w:id="3557" w:author="Gordon McNab (BRT-UK)" w:date="2022-07-26T16:12:00Z">
          <w:pPr>
            <w:pStyle w:val="Heading2"/>
            <w:numPr>
              <w:ilvl w:val="0"/>
              <w:numId w:val="0"/>
            </w:numPr>
          </w:pPr>
        </w:pPrChange>
      </w:pPr>
      <w:bookmarkStart w:id="3558" w:name="_Toc361735796"/>
      <w:bookmarkStart w:id="3559" w:name="_Toc364328984"/>
      <w:bookmarkStart w:id="3560" w:name="_Toc109815979"/>
      <w:r w:rsidRPr="00650C6E">
        <w:t>Acronyms and Abbreviations</w:t>
      </w:r>
      <w:bookmarkEnd w:id="3556"/>
      <w:bookmarkEnd w:id="3558"/>
      <w:bookmarkEnd w:id="3559"/>
      <w:bookmarkEnd w:id="3560"/>
    </w:p>
    <w:tbl>
      <w:tblPr>
        <w:tblW w:w="0" w:type="auto"/>
        <w:tblInd w:w="28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81"/>
        <w:gridCol w:w="6941"/>
      </w:tblGrid>
      <w:tr w:rsidR="00503E5B" w:rsidRPr="00D47F57" w14:paraId="1733E5B3" w14:textId="77777777" w:rsidTr="00DB6580">
        <w:tc>
          <w:tcPr>
            <w:tcW w:w="1810" w:type="dxa"/>
            <w:shd w:val="clear" w:color="auto" w:fill="C0C0C0"/>
            <w:vAlign w:val="center"/>
          </w:tcPr>
          <w:p w14:paraId="5B1AE6D4" w14:textId="77777777" w:rsidR="00503E5B" w:rsidRPr="00F51F2B" w:rsidRDefault="00503E5B" w:rsidP="00F51F2B">
            <w:pPr>
              <w:spacing w:before="120" w:after="120" w:line="240" w:lineRule="auto"/>
              <w:jc w:val="center"/>
              <w:rPr>
                <w:rFonts w:eastAsia="Times New Roman" w:cs="Times New Roman"/>
                <w:b/>
                <w:szCs w:val="20"/>
                <w:lang w:val="en-US" w:eastAsia="en-US"/>
              </w:rPr>
            </w:pPr>
            <w:r w:rsidRPr="00F51F2B">
              <w:rPr>
                <w:rFonts w:eastAsia="Times New Roman" w:cs="Times New Roman"/>
                <w:b/>
                <w:szCs w:val="20"/>
                <w:lang w:val="en-US" w:eastAsia="en-US"/>
              </w:rPr>
              <w:t>Terms</w:t>
            </w:r>
          </w:p>
        </w:tc>
        <w:tc>
          <w:tcPr>
            <w:tcW w:w="7148" w:type="dxa"/>
            <w:shd w:val="clear" w:color="auto" w:fill="C0C0C0"/>
            <w:vAlign w:val="center"/>
          </w:tcPr>
          <w:p w14:paraId="3216291C" w14:textId="77777777" w:rsidR="00503E5B" w:rsidRPr="00F51F2B" w:rsidRDefault="00503E5B" w:rsidP="00F51F2B">
            <w:pPr>
              <w:spacing w:before="120" w:after="120" w:line="240" w:lineRule="auto"/>
              <w:jc w:val="center"/>
              <w:rPr>
                <w:rFonts w:eastAsia="Times New Roman" w:cs="Times New Roman"/>
                <w:b/>
                <w:szCs w:val="20"/>
                <w:lang w:val="en-US" w:eastAsia="en-US"/>
              </w:rPr>
            </w:pPr>
            <w:r w:rsidRPr="00F51F2B">
              <w:rPr>
                <w:rFonts w:eastAsia="Times New Roman" w:cs="Times New Roman"/>
                <w:b/>
                <w:szCs w:val="20"/>
                <w:lang w:val="en-US" w:eastAsia="en-US"/>
              </w:rPr>
              <w:t>Description</w:t>
            </w:r>
          </w:p>
        </w:tc>
      </w:tr>
      <w:tr w:rsidR="00503E5B" w:rsidRPr="00D47F57" w14:paraId="2509AA4B" w14:textId="77777777" w:rsidTr="00DB6580">
        <w:tc>
          <w:tcPr>
            <w:tcW w:w="1810" w:type="dxa"/>
            <w:shd w:val="clear" w:color="auto" w:fill="auto"/>
            <w:vAlign w:val="center"/>
          </w:tcPr>
          <w:p w14:paraId="78B53E6D" w14:textId="77777777" w:rsidR="00503E5B" w:rsidRPr="00AC6886" w:rsidRDefault="00503E5B" w:rsidP="00F51F2B">
            <w:pPr>
              <w:spacing w:before="120" w:after="120" w:line="240" w:lineRule="auto"/>
              <w:jc w:val="center"/>
              <w:rPr>
                <w:rFonts w:eastAsia="Times New Roman" w:cs="Times New Roman"/>
                <w:szCs w:val="20"/>
                <w:lang w:val="en-US" w:eastAsia="en-US"/>
              </w:rPr>
            </w:pPr>
            <w:r w:rsidRPr="00AC6886">
              <w:rPr>
                <w:rFonts w:eastAsia="Times New Roman" w:cs="Times New Roman"/>
                <w:szCs w:val="20"/>
                <w:lang w:val="en-US" w:eastAsia="en-US"/>
              </w:rPr>
              <w:t>EVE</w:t>
            </w:r>
          </w:p>
        </w:tc>
        <w:tc>
          <w:tcPr>
            <w:tcW w:w="7148" w:type="dxa"/>
            <w:shd w:val="clear" w:color="auto" w:fill="auto"/>
            <w:vAlign w:val="center"/>
          </w:tcPr>
          <w:p w14:paraId="5C28D1E8" w14:textId="77777777" w:rsidR="00503E5B" w:rsidRPr="00AC6886" w:rsidRDefault="00503E5B" w:rsidP="00F51F2B">
            <w:pPr>
              <w:spacing w:before="120" w:after="120" w:line="240" w:lineRule="auto"/>
              <w:rPr>
                <w:rFonts w:eastAsia="Times New Roman" w:cs="Times New Roman"/>
                <w:szCs w:val="20"/>
                <w:lang w:val="en-US" w:eastAsia="en-US"/>
              </w:rPr>
            </w:pPr>
            <w:r w:rsidRPr="00AC6886">
              <w:rPr>
                <w:rFonts w:eastAsia="Times New Roman" w:cs="Times New Roman"/>
                <w:szCs w:val="20"/>
                <w:lang w:val="en-US" w:eastAsia="en-US"/>
              </w:rPr>
              <w:t>Embedded Video Engine</w:t>
            </w:r>
          </w:p>
        </w:tc>
      </w:tr>
      <w:tr w:rsidR="00DB6580" w:rsidRPr="00D47F57" w14:paraId="3D212142" w14:textId="77777777" w:rsidTr="00DB6580">
        <w:tc>
          <w:tcPr>
            <w:tcW w:w="1810" w:type="dxa"/>
            <w:shd w:val="clear" w:color="auto" w:fill="auto"/>
            <w:vAlign w:val="center"/>
          </w:tcPr>
          <w:p w14:paraId="3D462AE6" w14:textId="2B5D3F9D" w:rsidR="00DB6580" w:rsidRPr="00AC6886" w:rsidRDefault="00DB6580" w:rsidP="00F51F2B">
            <w:pPr>
              <w:spacing w:before="120" w:after="120" w:line="240" w:lineRule="auto"/>
              <w:jc w:val="center"/>
              <w:rPr>
                <w:rFonts w:eastAsia="Times New Roman" w:cs="Times New Roman"/>
                <w:szCs w:val="20"/>
                <w:lang w:val="en-US" w:eastAsia="en-US"/>
              </w:rPr>
            </w:pPr>
            <w:r w:rsidRPr="00AC6886">
              <w:rPr>
                <w:rFonts w:eastAsia="Times New Roman" w:cs="Times New Roman"/>
                <w:szCs w:val="20"/>
                <w:lang w:val="en-US" w:eastAsia="en-US"/>
              </w:rPr>
              <w:t>E</w:t>
            </w:r>
            <w:r w:rsidR="00403432">
              <w:rPr>
                <w:rFonts w:eastAsia="Times New Roman" w:cs="Times New Roman"/>
                <w:szCs w:val="20"/>
                <w:lang w:val="en-US" w:eastAsia="en-US"/>
              </w:rPr>
              <w:t>VE Mod</w:t>
            </w:r>
            <w:r w:rsidRPr="00AC6886">
              <w:rPr>
                <w:rFonts w:eastAsia="Times New Roman" w:cs="Times New Roman"/>
                <w:szCs w:val="20"/>
                <w:lang w:val="en-US" w:eastAsia="en-US"/>
              </w:rPr>
              <w:t>ule</w:t>
            </w:r>
          </w:p>
        </w:tc>
        <w:tc>
          <w:tcPr>
            <w:tcW w:w="7148" w:type="dxa"/>
            <w:shd w:val="clear" w:color="auto" w:fill="auto"/>
            <w:vAlign w:val="center"/>
          </w:tcPr>
          <w:p w14:paraId="47E87D71" w14:textId="62C63929" w:rsidR="00DB6580" w:rsidRPr="00AC6886" w:rsidRDefault="00DB6580" w:rsidP="00F51F2B">
            <w:pPr>
              <w:spacing w:before="120" w:after="120" w:line="240" w:lineRule="auto"/>
              <w:rPr>
                <w:rFonts w:eastAsia="Times New Roman" w:cs="Times New Roman"/>
                <w:szCs w:val="20"/>
                <w:lang w:val="en-US" w:eastAsia="en-US"/>
              </w:rPr>
            </w:pPr>
            <w:r w:rsidRPr="00AC6886">
              <w:rPr>
                <w:rFonts w:eastAsia="Times New Roman" w:cs="Times New Roman"/>
                <w:szCs w:val="20"/>
                <w:lang w:val="en-US" w:eastAsia="en-US"/>
              </w:rPr>
              <w:t>FT81X series based display module</w:t>
            </w:r>
          </w:p>
        </w:tc>
      </w:tr>
      <w:tr w:rsidR="00BC5EB1" w:rsidRPr="00D47F57" w14:paraId="53BD4A91" w14:textId="77777777" w:rsidTr="00DB6580">
        <w:tc>
          <w:tcPr>
            <w:tcW w:w="1810" w:type="dxa"/>
            <w:shd w:val="clear" w:color="auto" w:fill="auto"/>
            <w:vAlign w:val="center"/>
          </w:tcPr>
          <w:p w14:paraId="181382FE" w14:textId="1FE27026" w:rsidR="00BC5EB1" w:rsidRPr="00AC6886" w:rsidRDefault="00BC5EB1" w:rsidP="00F51F2B">
            <w:pPr>
              <w:spacing w:before="120" w:after="120" w:line="240" w:lineRule="auto"/>
              <w:jc w:val="center"/>
              <w:rPr>
                <w:rFonts w:eastAsia="Times New Roman" w:cs="Times New Roman"/>
                <w:szCs w:val="20"/>
                <w:lang w:val="en-US" w:eastAsia="en-US"/>
              </w:rPr>
            </w:pPr>
            <w:r w:rsidRPr="00AC6886">
              <w:rPr>
                <w:rFonts w:eastAsia="Times New Roman" w:cs="Times New Roman"/>
                <w:szCs w:val="20"/>
                <w:lang w:val="en-US" w:eastAsia="en-US"/>
              </w:rPr>
              <w:t>FT900</w:t>
            </w:r>
          </w:p>
        </w:tc>
        <w:tc>
          <w:tcPr>
            <w:tcW w:w="7148" w:type="dxa"/>
            <w:shd w:val="clear" w:color="auto" w:fill="auto"/>
            <w:vAlign w:val="center"/>
          </w:tcPr>
          <w:p w14:paraId="3F950A6A" w14:textId="38D34608" w:rsidR="00BC5EB1" w:rsidRPr="00AC6886" w:rsidRDefault="00BC5EB1" w:rsidP="00F51F2B">
            <w:pPr>
              <w:spacing w:before="120" w:after="120" w:line="240" w:lineRule="auto"/>
              <w:rPr>
                <w:rFonts w:eastAsia="Times New Roman" w:cs="Times New Roman"/>
                <w:szCs w:val="20"/>
                <w:lang w:val="en-US" w:eastAsia="en-US"/>
              </w:rPr>
            </w:pPr>
            <w:r w:rsidRPr="00AC6886">
              <w:rPr>
                <w:rFonts w:eastAsia="Times New Roman" w:cs="Times New Roman"/>
                <w:szCs w:val="20"/>
                <w:lang w:val="en-US" w:eastAsia="en-US"/>
              </w:rPr>
              <w:t>FT900 Microcontroller from FTDI</w:t>
            </w:r>
          </w:p>
        </w:tc>
      </w:tr>
      <w:tr w:rsidR="00503E5B" w:rsidRPr="00D47F57" w14:paraId="7E9C7FA1" w14:textId="77777777" w:rsidTr="00DB6580">
        <w:tc>
          <w:tcPr>
            <w:tcW w:w="1810" w:type="dxa"/>
            <w:shd w:val="clear" w:color="auto" w:fill="auto"/>
            <w:vAlign w:val="center"/>
          </w:tcPr>
          <w:p w14:paraId="7ED6C021" w14:textId="77777777" w:rsidR="00503E5B" w:rsidRPr="00AC6886" w:rsidRDefault="00503E5B" w:rsidP="00F51F2B">
            <w:pPr>
              <w:spacing w:before="120" w:after="120" w:line="240" w:lineRule="auto"/>
              <w:jc w:val="center"/>
              <w:rPr>
                <w:rFonts w:eastAsia="Times New Roman" w:cs="Times New Roman"/>
                <w:szCs w:val="20"/>
                <w:lang w:val="en-US" w:eastAsia="en-US"/>
              </w:rPr>
            </w:pPr>
            <w:r w:rsidRPr="00AC6886">
              <w:rPr>
                <w:rFonts w:eastAsia="Times New Roman" w:cs="Times New Roman"/>
                <w:szCs w:val="20"/>
                <w:lang w:val="en-US" w:eastAsia="en-US"/>
              </w:rPr>
              <w:t>SPI</w:t>
            </w:r>
          </w:p>
        </w:tc>
        <w:tc>
          <w:tcPr>
            <w:tcW w:w="7148" w:type="dxa"/>
            <w:shd w:val="clear" w:color="auto" w:fill="auto"/>
            <w:vAlign w:val="center"/>
          </w:tcPr>
          <w:p w14:paraId="0F95BDBC" w14:textId="77777777" w:rsidR="00503E5B" w:rsidRPr="00AC6886" w:rsidRDefault="00503E5B" w:rsidP="00F51F2B">
            <w:pPr>
              <w:spacing w:before="120" w:after="120" w:line="240" w:lineRule="auto"/>
              <w:rPr>
                <w:rFonts w:eastAsia="Times New Roman" w:cs="Times New Roman"/>
                <w:szCs w:val="20"/>
                <w:lang w:val="en-US" w:eastAsia="en-US"/>
              </w:rPr>
            </w:pPr>
            <w:r w:rsidRPr="00AC6886">
              <w:rPr>
                <w:rFonts w:eastAsia="Times New Roman" w:cs="Times New Roman"/>
                <w:szCs w:val="20"/>
                <w:lang w:val="en-US" w:eastAsia="en-US"/>
              </w:rPr>
              <w:t>Serial Peripheral Interface</w:t>
            </w:r>
          </w:p>
        </w:tc>
      </w:tr>
      <w:tr w:rsidR="00503E5B" w:rsidRPr="00D47F57" w14:paraId="66053B5A" w14:textId="77777777" w:rsidTr="00DB6580">
        <w:tc>
          <w:tcPr>
            <w:tcW w:w="1810" w:type="dxa"/>
            <w:shd w:val="clear" w:color="auto" w:fill="auto"/>
            <w:vAlign w:val="center"/>
          </w:tcPr>
          <w:p w14:paraId="5E841707" w14:textId="6B2CC267" w:rsidR="00503E5B" w:rsidRPr="00AC6886" w:rsidRDefault="00503E5B" w:rsidP="00F51F2B">
            <w:pPr>
              <w:spacing w:before="120" w:after="120" w:line="240" w:lineRule="auto"/>
              <w:jc w:val="center"/>
              <w:rPr>
                <w:rFonts w:eastAsia="Times New Roman" w:cs="Times New Roman"/>
                <w:szCs w:val="20"/>
                <w:lang w:val="en-US" w:eastAsia="en-US"/>
              </w:rPr>
            </w:pPr>
            <w:r w:rsidRPr="00AC6886">
              <w:rPr>
                <w:rFonts w:eastAsia="Times New Roman" w:cs="Times New Roman"/>
                <w:szCs w:val="20"/>
                <w:lang w:val="en-US" w:eastAsia="en-US"/>
              </w:rPr>
              <w:t>USB</w:t>
            </w:r>
          </w:p>
        </w:tc>
        <w:tc>
          <w:tcPr>
            <w:tcW w:w="7148" w:type="dxa"/>
            <w:shd w:val="clear" w:color="auto" w:fill="auto"/>
            <w:vAlign w:val="center"/>
          </w:tcPr>
          <w:p w14:paraId="0C74559E" w14:textId="2F2ADE62" w:rsidR="00503E5B" w:rsidRPr="00AC6886" w:rsidRDefault="00503E5B" w:rsidP="00F51F2B">
            <w:pPr>
              <w:spacing w:before="120" w:after="120" w:line="240" w:lineRule="auto"/>
              <w:rPr>
                <w:rFonts w:eastAsia="Times New Roman" w:cs="Times New Roman"/>
                <w:szCs w:val="20"/>
                <w:lang w:val="en-US" w:eastAsia="en-US"/>
              </w:rPr>
            </w:pPr>
            <w:r w:rsidRPr="00AC6886">
              <w:rPr>
                <w:rFonts w:eastAsia="Times New Roman" w:cs="Times New Roman"/>
                <w:szCs w:val="20"/>
                <w:lang w:val="en-US" w:eastAsia="en-US"/>
              </w:rPr>
              <w:t>Universal Serial Bus</w:t>
            </w:r>
          </w:p>
        </w:tc>
      </w:tr>
      <w:tr w:rsidR="00FF0A07" w:rsidRPr="00D47F57" w14:paraId="79F58A90" w14:textId="77777777" w:rsidTr="00DB6580">
        <w:tc>
          <w:tcPr>
            <w:tcW w:w="1810" w:type="dxa"/>
            <w:shd w:val="clear" w:color="auto" w:fill="auto"/>
            <w:vAlign w:val="center"/>
          </w:tcPr>
          <w:p w14:paraId="52E2A811" w14:textId="6221DC23" w:rsidR="00FF0A07" w:rsidRPr="00AC6886" w:rsidRDefault="00FF0A07">
            <w:pPr>
              <w:spacing w:before="120" w:after="120" w:line="240" w:lineRule="auto"/>
              <w:jc w:val="center"/>
              <w:rPr>
                <w:rFonts w:eastAsia="Times New Roman" w:cs="Times New Roman"/>
                <w:szCs w:val="20"/>
                <w:lang w:val="en-US" w:eastAsia="en-US"/>
              </w:rPr>
            </w:pPr>
            <w:r w:rsidRPr="00AC6886">
              <w:rPr>
                <w:rFonts w:eastAsia="Times New Roman" w:cs="Times New Roman"/>
                <w:szCs w:val="20"/>
                <w:lang w:val="en-US" w:eastAsia="en-US"/>
              </w:rPr>
              <w:t>ESD</w:t>
            </w:r>
            <w:r w:rsidR="00AC6886" w:rsidRPr="00AC6886">
              <w:rPr>
                <w:rFonts w:eastAsia="Times New Roman" w:cs="Times New Roman"/>
                <w:szCs w:val="20"/>
                <w:lang w:val="en-US" w:eastAsia="en-US"/>
              </w:rPr>
              <w:t xml:space="preserve"> </w:t>
            </w:r>
            <w:del w:id="3561" w:author="Gordon McNab (BRT-UK)" w:date="2022-07-20T17:14:00Z">
              <w:r w:rsidR="008F55D0" w:rsidDel="00310A93">
                <w:rPr>
                  <w:rFonts w:eastAsia="Times New Roman" w:cs="Times New Roman"/>
                  <w:szCs w:val="20"/>
                  <w:lang w:val="en-US" w:eastAsia="en-US"/>
                </w:rPr>
                <w:delText>4.10</w:delText>
              </w:r>
            </w:del>
            <w:ins w:id="3562" w:author="Gordon McNab (BRT-UK)" w:date="2022-07-20T17:14:00Z">
              <w:r w:rsidR="00310A93">
                <w:rPr>
                  <w:rFonts w:eastAsia="Times New Roman" w:cs="Times New Roman"/>
                  <w:szCs w:val="20"/>
                  <w:lang w:val="en-US" w:eastAsia="en-US"/>
                </w:rPr>
                <w:t>4.15</w:t>
              </w:r>
            </w:ins>
          </w:p>
        </w:tc>
        <w:tc>
          <w:tcPr>
            <w:tcW w:w="7148" w:type="dxa"/>
            <w:shd w:val="clear" w:color="auto" w:fill="auto"/>
            <w:vAlign w:val="center"/>
          </w:tcPr>
          <w:p w14:paraId="5C56688B" w14:textId="18CD9B16" w:rsidR="00FF0A07" w:rsidRPr="00AC6886" w:rsidRDefault="00FF0A07" w:rsidP="00F51F2B">
            <w:pPr>
              <w:spacing w:before="120" w:after="120" w:line="240" w:lineRule="auto"/>
              <w:rPr>
                <w:rFonts w:eastAsia="Times New Roman" w:cs="Times New Roman"/>
                <w:szCs w:val="20"/>
                <w:lang w:val="en-US" w:eastAsia="en-US"/>
              </w:rPr>
            </w:pPr>
            <w:r w:rsidRPr="00AC6886">
              <w:rPr>
                <w:rFonts w:eastAsia="Times New Roman" w:cs="Times New Roman"/>
                <w:szCs w:val="20"/>
                <w:lang w:val="en-US" w:eastAsia="en-US"/>
              </w:rPr>
              <w:t xml:space="preserve">EVE Screen Designer </w:t>
            </w:r>
            <w:del w:id="3563" w:author="Gordon McNab (BRT-UK)" w:date="2022-07-20T17:14:00Z">
              <w:r w:rsidR="008F55D0" w:rsidDel="00310A93">
                <w:rPr>
                  <w:rFonts w:eastAsia="Times New Roman" w:cs="Times New Roman"/>
                  <w:szCs w:val="20"/>
                  <w:lang w:val="en-US" w:eastAsia="en-US"/>
                </w:rPr>
                <w:delText>4.10</w:delText>
              </w:r>
            </w:del>
            <w:ins w:id="3564" w:author="Gordon McNab (BRT-UK)" w:date="2022-07-20T17:14:00Z">
              <w:r w:rsidR="00310A93">
                <w:rPr>
                  <w:rFonts w:eastAsia="Times New Roman" w:cs="Times New Roman"/>
                  <w:szCs w:val="20"/>
                  <w:lang w:val="en-US" w:eastAsia="en-US"/>
                </w:rPr>
                <w:t>4.15</w:t>
              </w:r>
            </w:ins>
          </w:p>
        </w:tc>
      </w:tr>
    </w:tbl>
    <w:p w14:paraId="73770578" w14:textId="77777777" w:rsidR="00503E5B" w:rsidRPr="00D47F57" w:rsidRDefault="00503E5B" w:rsidP="00503E5B">
      <w:pPr>
        <w:ind w:right="-330"/>
        <w:rPr>
          <w:sz w:val="24"/>
          <w:szCs w:val="24"/>
        </w:rPr>
      </w:pPr>
    </w:p>
    <w:p w14:paraId="3819B485" w14:textId="77777777" w:rsidR="00503E5B" w:rsidRPr="00D47F57" w:rsidRDefault="00503E5B" w:rsidP="00503E5B">
      <w:pPr>
        <w:pStyle w:val="Revision"/>
        <w:ind w:right="-330"/>
        <w:rPr>
          <w:sz w:val="24"/>
        </w:rPr>
      </w:pPr>
    </w:p>
    <w:p w14:paraId="4D2F29C2" w14:textId="77777777" w:rsidR="00503E5B" w:rsidRPr="00D47F57" w:rsidRDefault="00503E5B" w:rsidP="00503E5B">
      <w:pPr>
        <w:pStyle w:val="Revision"/>
        <w:ind w:right="-330"/>
        <w:rPr>
          <w:sz w:val="24"/>
        </w:rPr>
      </w:pPr>
    </w:p>
    <w:p w14:paraId="2561D058" w14:textId="77777777" w:rsidR="00503E5B" w:rsidRPr="00D47F57" w:rsidRDefault="00503E5B" w:rsidP="00503E5B">
      <w:pPr>
        <w:rPr>
          <w:sz w:val="24"/>
          <w:szCs w:val="24"/>
          <w:lang w:val="en-GB" w:eastAsia="en-GB"/>
        </w:rPr>
      </w:pPr>
    </w:p>
    <w:p w14:paraId="348283C8" w14:textId="77777777" w:rsidR="00503E5B" w:rsidRPr="00D47F57" w:rsidRDefault="00503E5B" w:rsidP="00503E5B">
      <w:pPr>
        <w:rPr>
          <w:sz w:val="24"/>
          <w:szCs w:val="24"/>
          <w:lang w:val="en-GB" w:eastAsia="en-GB"/>
        </w:rPr>
      </w:pPr>
    </w:p>
    <w:p w14:paraId="0E0651E5" w14:textId="77777777" w:rsidR="00503E5B" w:rsidRPr="00D47F57" w:rsidRDefault="00503E5B" w:rsidP="00503E5B">
      <w:pPr>
        <w:rPr>
          <w:sz w:val="24"/>
          <w:szCs w:val="24"/>
          <w:lang w:val="en-GB" w:eastAsia="en-GB"/>
        </w:rPr>
      </w:pPr>
    </w:p>
    <w:p w14:paraId="2380878C" w14:textId="77777777" w:rsidR="00503E5B" w:rsidRPr="00D47F57" w:rsidRDefault="00503E5B" w:rsidP="00503E5B">
      <w:pPr>
        <w:rPr>
          <w:sz w:val="24"/>
          <w:szCs w:val="24"/>
          <w:lang w:val="en-GB" w:eastAsia="en-GB"/>
        </w:rPr>
      </w:pPr>
    </w:p>
    <w:p w14:paraId="14DCD908" w14:textId="77777777" w:rsidR="00503E5B" w:rsidRPr="00F51F2B" w:rsidRDefault="00503E5B" w:rsidP="00F51F2B">
      <w:pPr>
        <w:pStyle w:val="Heading1"/>
        <w:numPr>
          <w:ilvl w:val="0"/>
          <w:numId w:val="0"/>
        </w:numPr>
        <w:ind w:left="432" w:hanging="432"/>
        <w:jc w:val="both"/>
      </w:pPr>
      <w:bookmarkStart w:id="3565" w:name="_Toc243986305"/>
      <w:bookmarkStart w:id="3566" w:name="_Toc361735797"/>
      <w:bookmarkStart w:id="3567" w:name="_Toc364328985"/>
      <w:bookmarkStart w:id="3568" w:name="_Toc109815980"/>
      <w:r w:rsidRPr="00F51F2B">
        <w:lastRenderedPageBreak/>
        <w:t>Appendix B – List of Tables &amp; Figures</w:t>
      </w:r>
      <w:bookmarkEnd w:id="3565"/>
      <w:bookmarkEnd w:id="3566"/>
      <w:bookmarkEnd w:id="3567"/>
      <w:bookmarkEnd w:id="3568"/>
    </w:p>
    <w:p w14:paraId="777ED335" w14:textId="77777777" w:rsidR="005D492F" w:rsidRPr="00650C6E" w:rsidRDefault="005D492F" w:rsidP="0071750D">
      <w:pPr>
        <w:pStyle w:val="Heading2"/>
        <w:numPr>
          <w:ilvl w:val="0"/>
          <w:numId w:val="0"/>
        </w:numPr>
        <w:ind w:left="576"/>
        <w:pPrChange w:id="3569" w:author="Gordon McNab (BRT-UK)" w:date="2022-07-26T16:12:00Z">
          <w:pPr>
            <w:pStyle w:val="Heading2"/>
            <w:numPr>
              <w:ilvl w:val="0"/>
              <w:numId w:val="0"/>
            </w:numPr>
          </w:pPr>
        </w:pPrChange>
      </w:pPr>
      <w:bookmarkStart w:id="3570" w:name="_Toc427843356"/>
      <w:bookmarkStart w:id="3571" w:name="_Toc428194163"/>
      <w:bookmarkStart w:id="3572" w:name="_Toc109815981"/>
      <w:r w:rsidRPr="00650C6E">
        <w:t>List of Figures</w:t>
      </w:r>
      <w:bookmarkEnd w:id="3570"/>
      <w:bookmarkEnd w:id="3571"/>
      <w:bookmarkEnd w:id="3572"/>
    </w:p>
    <w:p w14:paraId="5A95453C" w14:textId="3B3960BE" w:rsidR="00495077" w:rsidRDefault="004C4913">
      <w:pPr>
        <w:pStyle w:val="TableofFigures"/>
        <w:rPr>
          <w:rFonts w:asciiTheme="minorHAnsi" w:eastAsiaTheme="minorEastAsia" w:hAnsiTheme="minorHAnsi" w:cstheme="minorBidi"/>
          <w:bCs w:val="0"/>
          <w:noProof/>
          <w:sz w:val="22"/>
          <w:szCs w:val="22"/>
          <w:lang w:val="en-US" w:eastAsia="en-US"/>
        </w:rPr>
      </w:pPr>
      <w:r>
        <w:fldChar w:fldCharType="begin"/>
      </w:r>
      <w:r>
        <w:instrText xml:space="preserve"> TOC \h \z \c "Figure" </w:instrText>
      </w:r>
      <w:r>
        <w:fldChar w:fldCharType="separate"/>
      </w:r>
      <w:hyperlink w:anchor="_Toc58319200" w:history="1">
        <w:r w:rsidR="00495077" w:rsidRPr="00136D58">
          <w:rPr>
            <w:rStyle w:val="Hyperlink"/>
            <w:noProof/>
          </w:rPr>
          <w:t>Figure 1 Export EvChargePoint Project in ESD 4.10</w:t>
        </w:r>
        <w:r w:rsidR="00495077">
          <w:rPr>
            <w:noProof/>
            <w:webHidden/>
          </w:rPr>
          <w:tab/>
        </w:r>
        <w:r w:rsidR="00495077">
          <w:rPr>
            <w:noProof/>
            <w:webHidden/>
          </w:rPr>
          <w:fldChar w:fldCharType="begin"/>
        </w:r>
        <w:r w:rsidR="00495077">
          <w:rPr>
            <w:noProof/>
            <w:webHidden/>
          </w:rPr>
          <w:instrText xml:space="preserve"> PAGEREF _Toc58319200 \h </w:instrText>
        </w:r>
        <w:r w:rsidR="00495077">
          <w:rPr>
            <w:noProof/>
            <w:webHidden/>
          </w:rPr>
        </w:r>
        <w:r w:rsidR="00495077">
          <w:rPr>
            <w:noProof/>
            <w:webHidden/>
          </w:rPr>
          <w:fldChar w:fldCharType="separate"/>
        </w:r>
        <w:r w:rsidR="00495077">
          <w:rPr>
            <w:noProof/>
            <w:webHidden/>
          </w:rPr>
          <w:t>5</w:t>
        </w:r>
        <w:r w:rsidR="00495077">
          <w:rPr>
            <w:noProof/>
            <w:webHidden/>
          </w:rPr>
          <w:fldChar w:fldCharType="end"/>
        </w:r>
      </w:hyperlink>
    </w:p>
    <w:p w14:paraId="2B8DF17B" w14:textId="3A551C9D"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01" w:history="1">
        <w:r w:rsidR="00495077" w:rsidRPr="00136D58">
          <w:rPr>
            <w:rStyle w:val="Hyperlink"/>
            <w:noProof/>
          </w:rPr>
          <w:t>Figure 2 Folder Structure of EvChargePoint exported Project</w:t>
        </w:r>
        <w:r w:rsidR="00495077">
          <w:rPr>
            <w:noProof/>
            <w:webHidden/>
          </w:rPr>
          <w:tab/>
        </w:r>
        <w:r w:rsidR="00495077">
          <w:rPr>
            <w:noProof/>
            <w:webHidden/>
          </w:rPr>
          <w:fldChar w:fldCharType="begin"/>
        </w:r>
        <w:r w:rsidR="00495077">
          <w:rPr>
            <w:noProof/>
            <w:webHidden/>
          </w:rPr>
          <w:instrText xml:space="preserve"> PAGEREF _Toc58319201 \h </w:instrText>
        </w:r>
        <w:r w:rsidR="00495077">
          <w:rPr>
            <w:noProof/>
            <w:webHidden/>
          </w:rPr>
        </w:r>
        <w:r w:rsidR="00495077">
          <w:rPr>
            <w:noProof/>
            <w:webHidden/>
          </w:rPr>
          <w:fldChar w:fldCharType="separate"/>
        </w:r>
        <w:r w:rsidR="00495077">
          <w:rPr>
            <w:noProof/>
            <w:webHidden/>
          </w:rPr>
          <w:t>5</w:t>
        </w:r>
        <w:r w:rsidR="00495077">
          <w:rPr>
            <w:noProof/>
            <w:webHidden/>
          </w:rPr>
          <w:fldChar w:fldCharType="end"/>
        </w:r>
      </w:hyperlink>
    </w:p>
    <w:p w14:paraId="7F75B79F" w14:textId="56BEB693"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02" w:history="1">
        <w:r w:rsidR="00495077" w:rsidRPr="00136D58">
          <w:rPr>
            <w:rStyle w:val="Hyperlink"/>
            <w:noProof/>
          </w:rPr>
          <w:t>Figure 3 STM32L4 Discovery Board</w:t>
        </w:r>
        <w:r w:rsidR="00495077">
          <w:rPr>
            <w:noProof/>
            <w:webHidden/>
          </w:rPr>
          <w:tab/>
        </w:r>
        <w:r w:rsidR="00495077">
          <w:rPr>
            <w:noProof/>
            <w:webHidden/>
          </w:rPr>
          <w:fldChar w:fldCharType="begin"/>
        </w:r>
        <w:r w:rsidR="00495077">
          <w:rPr>
            <w:noProof/>
            <w:webHidden/>
          </w:rPr>
          <w:instrText xml:space="preserve"> PAGEREF _Toc58319202 \h </w:instrText>
        </w:r>
        <w:r w:rsidR="00495077">
          <w:rPr>
            <w:noProof/>
            <w:webHidden/>
          </w:rPr>
        </w:r>
        <w:r w:rsidR="00495077">
          <w:rPr>
            <w:noProof/>
            <w:webHidden/>
          </w:rPr>
          <w:fldChar w:fldCharType="separate"/>
        </w:r>
        <w:r w:rsidR="00495077">
          <w:rPr>
            <w:noProof/>
            <w:webHidden/>
          </w:rPr>
          <w:t>8</w:t>
        </w:r>
        <w:r w:rsidR="00495077">
          <w:rPr>
            <w:noProof/>
            <w:webHidden/>
          </w:rPr>
          <w:fldChar w:fldCharType="end"/>
        </w:r>
      </w:hyperlink>
    </w:p>
    <w:p w14:paraId="62125AF3" w14:textId="6634C39D"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03" w:history="1">
        <w:r w:rsidR="00495077" w:rsidRPr="00136D58">
          <w:rPr>
            <w:rStyle w:val="Hyperlink"/>
            <w:noProof/>
          </w:rPr>
          <w:t>Figure 4 EVE 4 Module</w:t>
        </w:r>
        <w:r w:rsidR="00495077">
          <w:rPr>
            <w:noProof/>
            <w:webHidden/>
          </w:rPr>
          <w:tab/>
        </w:r>
        <w:r w:rsidR="00495077">
          <w:rPr>
            <w:noProof/>
            <w:webHidden/>
          </w:rPr>
          <w:fldChar w:fldCharType="begin"/>
        </w:r>
        <w:r w:rsidR="00495077">
          <w:rPr>
            <w:noProof/>
            <w:webHidden/>
          </w:rPr>
          <w:instrText xml:space="preserve"> PAGEREF _Toc58319203 \h </w:instrText>
        </w:r>
        <w:r w:rsidR="00495077">
          <w:rPr>
            <w:noProof/>
            <w:webHidden/>
          </w:rPr>
        </w:r>
        <w:r w:rsidR="00495077">
          <w:rPr>
            <w:noProof/>
            <w:webHidden/>
          </w:rPr>
          <w:fldChar w:fldCharType="separate"/>
        </w:r>
        <w:r w:rsidR="00495077">
          <w:rPr>
            <w:noProof/>
            <w:webHidden/>
          </w:rPr>
          <w:t>8</w:t>
        </w:r>
        <w:r w:rsidR="00495077">
          <w:rPr>
            <w:noProof/>
            <w:webHidden/>
          </w:rPr>
          <w:fldChar w:fldCharType="end"/>
        </w:r>
      </w:hyperlink>
    </w:p>
    <w:p w14:paraId="753816C8" w14:textId="7C72F4D9"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04" w:history="1">
        <w:r w:rsidR="00495077" w:rsidRPr="00136D58">
          <w:rPr>
            <w:rStyle w:val="Hyperlink"/>
            <w:noProof/>
          </w:rPr>
          <w:t>Figure 5 ESD 4.10 EvChargePoint Project Screenshot</w:t>
        </w:r>
        <w:r w:rsidR="00495077">
          <w:rPr>
            <w:noProof/>
            <w:webHidden/>
          </w:rPr>
          <w:tab/>
        </w:r>
        <w:r w:rsidR="00495077">
          <w:rPr>
            <w:noProof/>
            <w:webHidden/>
          </w:rPr>
          <w:fldChar w:fldCharType="begin"/>
        </w:r>
        <w:r w:rsidR="00495077">
          <w:rPr>
            <w:noProof/>
            <w:webHidden/>
          </w:rPr>
          <w:instrText xml:space="preserve"> PAGEREF _Toc58319204 \h </w:instrText>
        </w:r>
        <w:r w:rsidR="00495077">
          <w:rPr>
            <w:noProof/>
            <w:webHidden/>
          </w:rPr>
        </w:r>
        <w:r w:rsidR="00495077">
          <w:rPr>
            <w:noProof/>
            <w:webHidden/>
          </w:rPr>
          <w:fldChar w:fldCharType="separate"/>
        </w:r>
        <w:r w:rsidR="00495077">
          <w:rPr>
            <w:noProof/>
            <w:webHidden/>
          </w:rPr>
          <w:t>9</w:t>
        </w:r>
        <w:r w:rsidR="00495077">
          <w:rPr>
            <w:noProof/>
            <w:webHidden/>
          </w:rPr>
          <w:fldChar w:fldCharType="end"/>
        </w:r>
      </w:hyperlink>
    </w:p>
    <w:p w14:paraId="03CEF630" w14:textId="045DE7F1"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05" w:history="1">
        <w:r w:rsidR="00495077" w:rsidRPr="00136D58">
          <w:rPr>
            <w:rStyle w:val="Hyperlink"/>
            <w:noProof/>
          </w:rPr>
          <w:t>Figure 6 STM32CubeIDE version</w:t>
        </w:r>
        <w:r w:rsidR="00495077">
          <w:rPr>
            <w:noProof/>
            <w:webHidden/>
          </w:rPr>
          <w:tab/>
        </w:r>
        <w:r w:rsidR="00495077">
          <w:rPr>
            <w:noProof/>
            <w:webHidden/>
          </w:rPr>
          <w:fldChar w:fldCharType="begin"/>
        </w:r>
        <w:r w:rsidR="00495077">
          <w:rPr>
            <w:noProof/>
            <w:webHidden/>
          </w:rPr>
          <w:instrText xml:space="preserve"> PAGEREF _Toc58319205 \h </w:instrText>
        </w:r>
        <w:r w:rsidR="00495077">
          <w:rPr>
            <w:noProof/>
            <w:webHidden/>
          </w:rPr>
        </w:r>
        <w:r w:rsidR="00495077">
          <w:rPr>
            <w:noProof/>
            <w:webHidden/>
          </w:rPr>
          <w:fldChar w:fldCharType="separate"/>
        </w:r>
        <w:r w:rsidR="00495077">
          <w:rPr>
            <w:noProof/>
            <w:webHidden/>
          </w:rPr>
          <w:t>10</w:t>
        </w:r>
        <w:r w:rsidR="00495077">
          <w:rPr>
            <w:noProof/>
            <w:webHidden/>
          </w:rPr>
          <w:fldChar w:fldCharType="end"/>
        </w:r>
      </w:hyperlink>
    </w:p>
    <w:p w14:paraId="35C748E9" w14:textId="16A750A6"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06" w:history="1">
        <w:r w:rsidR="00495077" w:rsidRPr="00136D58">
          <w:rPr>
            <w:rStyle w:val="Hyperlink"/>
            <w:noProof/>
          </w:rPr>
          <w:t>Figure 7 STMCubeMX Snapshot</w:t>
        </w:r>
        <w:r w:rsidR="00495077">
          <w:rPr>
            <w:noProof/>
            <w:webHidden/>
          </w:rPr>
          <w:tab/>
        </w:r>
        <w:r w:rsidR="00495077">
          <w:rPr>
            <w:noProof/>
            <w:webHidden/>
          </w:rPr>
          <w:fldChar w:fldCharType="begin"/>
        </w:r>
        <w:r w:rsidR="00495077">
          <w:rPr>
            <w:noProof/>
            <w:webHidden/>
          </w:rPr>
          <w:instrText xml:space="preserve"> PAGEREF _Toc58319206 \h </w:instrText>
        </w:r>
        <w:r w:rsidR="00495077">
          <w:rPr>
            <w:noProof/>
            <w:webHidden/>
          </w:rPr>
        </w:r>
        <w:r w:rsidR="00495077">
          <w:rPr>
            <w:noProof/>
            <w:webHidden/>
          </w:rPr>
          <w:fldChar w:fldCharType="separate"/>
        </w:r>
        <w:r w:rsidR="00495077">
          <w:rPr>
            <w:noProof/>
            <w:webHidden/>
          </w:rPr>
          <w:t>11</w:t>
        </w:r>
        <w:r w:rsidR="00495077">
          <w:rPr>
            <w:noProof/>
            <w:webHidden/>
          </w:rPr>
          <w:fldChar w:fldCharType="end"/>
        </w:r>
      </w:hyperlink>
    </w:p>
    <w:p w14:paraId="3944D256" w14:textId="49ED6051"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07" w:history="1">
        <w:r w:rsidR="00495077" w:rsidRPr="00136D58">
          <w:rPr>
            <w:rStyle w:val="Hyperlink"/>
            <w:noProof/>
          </w:rPr>
          <w:t>Figure 8 Project porting procedure</w:t>
        </w:r>
        <w:r w:rsidR="00495077">
          <w:rPr>
            <w:noProof/>
            <w:webHidden/>
          </w:rPr>
          <w:tab/>
        </w:r>
        <w:r w:rsidR="00495077">
          <w:rPr>
            <w:noProof/>
            <w:webHidden/>
          </w:rPr>
          <w:fldChar w:fldCharType="begin"/>
        </w:r>
        <w:r w:rsidR="00495077">
          <w:rPr>
            <w:noProof/>
            <w:webHidden/>
          </w:rPr>
          <w:instrText xml:space="preserve"> PAGEREF _Toc58319207 \h </w:instrText>
        </w:r>
        <w:r w:rsidR="00495077">
          <w:rPr>
            <w:noProof/>
            <w:webHidden/>
          </w:rPr>
        </w:r>
        <w:r w:rsidR="00495077">
          <w:rPr>
            <w:noProof/>
            <w:webHidden/>
          </w:rPr>
          <w:fldChar w:fldCharType="separate"/>
        </w:r>
        <w:r w:rsidR="00495077">
          <w:rPr>
            <w:noProof/>
            <w:webHidden/>
          </w:rPr>
          <w:t>11</w:t>
        </w:r>
        <w:r w:rsidR="00495077">
          <w:rPr>
            <w:noProof/>
            <w:webHidden/>
          </w:rPr>
          <w:fldChar w:fldCharType="end"/>
        </w:r>
      </w:hyperlink>
    </w:p>
    <w:p w14:paraId="2045EFDB" w14:textId="40EA2A14"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08" w:history="1">
        <w:r w:rsidR="00495077" w:rsidRPr="00136D58">
          <w:rPr>
            <w:rStyle w:val="Hyperlink"/>
            <w:noProof/>
          </w:rPr>
          <w:t>Figure 9 The EvChargePoint project on ESD</w:t>
        </w:r>
        <w:r w:rsidR="00495077">
          <w:rPr>
            <w:noProof/>
            <w:webHidden/>
          </w:rPr>
          <w:tab/>
        </w:r>
        <w:r w:rsidR="00495077">
          <w:rPr>
            <w:noProof/>
            <w:webHidden/>
          </w:rPr>
          <w:fldChar w:fldCharType="begin"/>
        </w:r>
        <w:r w:rsidR="00495077">
          <w:rPr>
            <w:noProof/>
            <w:webHidden/>
          </w:rPr>
          <w:instrText xml:space="preserve"> PAGEREF _Toc58319208 \h </w:instrText>
        </w:r>
        <w:r w:rsidR="00495077">
          <w:rPr>
            <w:noProof/>
            <w:webHidden/>
          </w:rPr>
        </w:r>
        <w:r w:rsidR="00495077">
          <w:rPr>
            <w:noProof/>
            <w:webHidden/>
          </w:rPr>
          <w:fldChar w:fldCharType="separate"/>
        </w:r>
        <w:r w:rsidR="00495077">
          <w:rPr>
            <w:noProof/>
            <w:webHidden/>
          </w:rPr>
          <w:t>12</w:t>
        </w:r>
        <w:r w:rsidR="00495077">
          <w:rPr>
            <w:noProof/>
            <w:webHidden/>
          </w:rPr>
          <w:fldChar w:fldCharType="end"/>
        </w:r>
      </w:hyperlink>
    </w:p>
    <w:p w14:paraId="360F6A65" w14:textId="1FC1042F"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09" w:history="1">
        <w:r w:rsidR="00495077" w:rsidRPr="00136D58">
          <w:rPr>
            <w:rStyle w:val="Hyperlink"/>
            <w:noProof/>
          </w:rPr>
          <w:t>Figure 10 Export as Eclipse Project</w:t>
        </w:r>
        <w:r w:rsidR="00495077">
          <w:rPr>
            <w:noProof/>
            <w:webHidden/>
          </w:rPr>
          <w:tab/>
        </w:r>
        <w:r w:rsidR="00495077">
          <w:rPr>
            <w:noProof/>
            <w:webHidden/>
          </w:rPr>
          <w:fldChar w:fldCharType="begin"/>
        </w:r>
        <w:r w:rsidR="00495077">
          <w:rPr>
            <w:noProof/>
            <w:webHidden/>
          </w:rPr>
          <w:instrText xml:space="preserve"> PAGEREF _Toc58319209 \h </w:instrText>
        </w:r>
        <w:r w:rsidR="00495077">
          <w:rPr>
            <w:noProof/>
            <w:webHidden/>
          </w:rPr>
        </w:r>
        <w:r w:rsidR="00495077">
          <w:rPr>
            <w:noProof/>
            <w:webHidden/>
          </w:rPr>
          <w:fldChar w:fldCharType="separate"/>
        </w:r>
        <w:r w:rsidR="00495077">
          <w:rPr>
            <w:noProof/>
            <w:webHidden/>
          </w:rPr>
          <w:t>12</w:t>
        </w:r>
        <w:r w:rsidR="00495077">
          <w:rPr>
            <w:noProof/>
            <w:webHidden/>
          </w:rPr>
          <w:fldChar w:fldCharType="end"/>
        </w:r>
      </w:hyperlink>
    </w:p>
    <w:p w14:paraId="08716343" w14:textId="527FD5A9"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10" w:history="1">
        <w:r w:rsidR="00495077" w:rsidRPr="00136D58">
          <w:rPr>
            <w:rStyle w:val="Hyperlink"/>
            <w:noProof/>
          </w:rPr>
          <w:t>Figure 11 ESD exported project files and folders</w:t>
        </w:r>
        <w:r w:rsidR="00495077">
          <w:rPr>
            <w:noProof/>
            <w:webHidden/>
          </w:rPr>
          <w:tab/>
        </w:r>
        <w:r w:rsidR="00495077">
          <w:rPr>
            <w:noProof/>
            <w:webHidden/>
          </w:rPr>
          <w:fldChar w:fldCharType="begin"/>
        </w:r>
        <w:r w:rsidR="00495077">
          <w:rPr>
            <w:noProof/>
            <w:webHidden/>
          </w:rPr>
          <w:instrText xml:space="preserve"> PAGEREF _Toc58319210 \h </w:instrText>
        </w:r>
        <w:r w:rsidR="00495077">
          <w:rPr>
            <w:noProof/>
            <w:webHidden/>
          </w:rPr>
        </w:r>
        <w:r w:rsidR="00495077">
          <w:rPr>
            <w:noProof/>
            <w:webHidden/>
          </w:rPr>
          <w:fldChar w:fldCharType="separate"/>
        </w:r>
        <w:r w:rsidR="00495077">
          <w:rPr>
            <w:noProof/>
            <w:webHidden/>
          </w:rPr>
          <w:t>12</w:t>
        </w:r>
        <w:r w:rsidR="00495077">
          <w:rPr>
            <w:noProof/>
            <w:webHidden/>
          </w:rPr>
          <w:fldChar w:fldCharType="end"/>
        </w:r>
      </w:hyperlink>
    </w:p>
    <w:p w14:paraId="00F9A828" w14:textId="2A5F0096"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11" w:history="1">
        <w:r w:rsidR="00495077" w:rsidRPr="00136D58">
          <w:rPr>
            <w:rStyle w:val="Hyperlink"/>
            <w:noProof/>
          </w:rPr>
          <w:t>Figure 12 ASSESS TO BOARD SELECTOR</w:t>
        </w:r>
        <w:r w:rsidR="00495077">
          <w:rPr>
            <w:noProof/>
            <w:webHidden/>
          </w:rPr>
          <w:tab/>
        </w:r>
        <w:r w:rsidR="00495077">
          <w:rPr>
            <w:noProof/>
            <w:webHidden/>
          </w:rPr>
          <w:fldChar w:fldCharType="begin"/>
        </w:r>
        <w:r w:rsidR="00495077">
          <w:rPr>
            <w:noProof/>
            <w:webHidden/>
          </w:rPr>
          <w:instrText xml:space="preserve"> PAGEREF _Toc58319211 \h </w:instrText>
        </w:r>
        <w:r w:rsidR="00495077">
          <w:rPr>
            <w:noProof/>
            <w:webHidden/>
          </w:rPr>
        </w:r>
        <w:r w:rsidR="00495077">
          <w:rPr>
            <w:noProof/>
            <w:webHidden/>
          </w:rPr>
          <w:fldChar w:fldCharType="separate"/>
        </w:r>
        <w:r w:rsidR="00495077">
          <w:rPr>
            <w:noProof/>
            <w:webHidden/>
          </w:rPr>
          <w:t>13</w:t>
        </w:r>
        <w:r w:rsidR="00495077">
          <w:rPr>
            <w:noProof/>
            <w:webHidden/>
          </w:rPr>
          <w:fldChar w:fldCharType="end"/>
        </w:r>
      </w:hyperlink>
    </w:p>
    <w:p w14:paraId="04B4BD75" w14:textId="326D6B0D"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12" w:history="1">
        <w:r w:rsidR="00495077" w:rsidRPr="00136D58">
          <w:rPr>
            <w:rStyle w:val="Hyperlink"/>
            <w:noProof/>
          </w:rPr>
          <w:t>Figure 13 Select 32L476GDISCOVERY board</w:t>
        </w:r>
        <w:r w:rsidR="00495077">
          <w:rPr>
            <w:noProof/>
            <w:webHidden/>
          </w:rPr>
          <w:tab/>
        </w:r>
        <w:r w:rsidR="00495077">
          <w:rPr>
            <w:noProof/>
            <w:webHidden/>
          </w:rPr>
          <w:fldChar w:fldCharType="begin"/>
        </w:r>
        <w:r w:rsidR="00495077">
          <w:rPr>
            <w:noProof/>
            <w:webHidden/>
          </w:rPr>
          <w:instrText xml:space="preserve"> PAGEREF _Toc58319212 \h </w:instrText>
        </w:r>
        <w:r w:rsidR="00495077">
          <w:rPr>
            <w:noProof/>
            <w:webHidden/>
          </w:rPr>
        </w:r>
        <w:r w:rsidR="00495077">
          <w:rPr>
            <w:noProof/>
            <w:webHidden/>
          </w:rPr>
          <w:fldChar w:fldCharType="separate"/>
        </w:r>
        <w:r w:rsidR="00495077">
          <w:rPr>
            <w:noProof/>
            <w:webHidden/>
          </w:rPr>
          <w:t>13</w:t>
        </w:r>
        <w:r w:rsidR="00495077">
          <w:rPr>
            <w:noProof/>
            <w:webHidden/>
          </w:rPr>
          <w:fldChar w:fldCharType="end"/>
        </w:r>
      </w:hyperlink>
    </w:p>
    <w:p w14:paraId="24D4EA74" w14:textId="1D8E460D"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13" w:history="1">
        <w:r w:rsidR="00495077" w:rsidRPr="00136D58">
          <w:rPr>
            <w:rStyle w:val="Hyperlink"/>
            <w:noProof/>
          </w:rPr>
          <w:t>Figure 14 select default mode</w:t>
        </w:r>
        <w:r w:rsidR="00495077">
          <w:rPr>
            <w:noProof/>
            <w:webHidden/>
          </w:rPr>
          <w:tab/>
        </w:r>
        <w:r w:rsidR="00495077">
          <w:rPr>
            <w:noProof/>
            <w:webHidden/>
          </w:rPr>
          <w:fldChar w:fldCharType="begin"/>
        </w:r>
        <w:r w:rsidR="00495077">
          <w:rPr>
            <w:noProof/>
            <w:webHidden/>
          </w:rPr>
          <w:instrText xml:space="preserve"> PAGEREF _Toc58319213 \h </w:instrText>
        </w:r>
        <w:r w:rsidR="00495077">
          <w:rPr>
            <w:noProof/>
            <w:webHidden/>
          </w:rPr>
        </w:r>
        <w:r w:rsidR="00495077">
          <w:rPr>
            <w:noProof/>
            <w:webHidden/>
          </w:rPr>
          <w:fldChar w:fldCharType="separate"/>
        </w:r>
        <w:r w:rsidR="00495077">
          <w:rPr>
            <w:noProof/>
            <w:webHidden/>
          </w:rPr>
          <w:t>13</w:t>
        </w:r>
        <w:r w:rsidR="00495077">
          <w:rPr>
            <w:noProof/>
            <w:webHidden/>
          </w:rPr>
          <w:fldChar w:fldCharType="end"/>
        </w:r>
      </w:hyperlink>
    </w:p>
    <w:p w14:paraId="173324EA" w14:textId="3A9B5A73"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14" w:history="1">
        <w:r w:rsidR="00495077" w:rsidRPr="00136D58">
          <w:rPr>
            <w:rStyle w:val="Hyperlink"/>
            <w:noProof/>
          </w:rPr>
          <w:t>Figure 15 Pinout and configuration screen</w:t>
        </w:r>
        <w:r w:rsidR="00495077">
          <w:rPr>
            <w:noProof/>
            <w:webHidden/>
          </w:rPr>
          <w:tab/>
        </w:r>
        <w:r w:rsidR="00495077">
          <w:rPr>
            <w:noProof/>
            <w:webHidden/>
          </w:rPr>
          <w:fldChar w:fldCharType="begin"/>
        </w:r>
        <w:r w:rsidR="00495077">
          <w:rPr>
            <w:noProof/>
            <w:webHidden/>
          </w:rPr>
          <w:instrText xml:space="preserve"> PAGEREF _Toc58319214 \h </w:instrText>
        </w:r>
        <w:r w:rsidR="00495077">
          <w:rPr>
            <w:noProof/>
            <w:webHidden/>
          </w:rPr>
        </w:r>
        <w:r w:rsidR="00495077">
          <w:rPr>
            <w:noProof/>
            <w:webHidden/>
          </w:rPr>
          <w:fldChar w:fldCharType="separate"/>
        </w:r>
        <w:r w:rsidR="00495077">
          <w:rPr>
            <w:noProof/>
            <w:webHidden/>
          </w:rPr>
          <w:t>14</w:t>
        </w:r>
        <w:r w:rsidR="00495077">
          <w:rPr>
            <w:noProof/>
            <w:webHidden/>
          </w:rPr>
          <w:fldChar w:fldCharType="end"/>
        </w:r>
      </w:hyperlink>
    </w:p>
    <w:p w14:paraId="201BE51C" w14:textId="71015704"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15" w:history="1">
        <w:r w:rsidR="00495077" w:rsidRPr="00136D58">
          <w:rPr>
            <w:rStyle w:val="Hyperlink"/>
            <w:noProof/>
          </w:rPr>
          <w:t>Figure 16 Select SPI ports</w:t>
        </w:r>
        <w:r w:rsidR="00495077">
          <w:rPr>
            <w:noProof/>
            <w:webHidden/>
          </w:rPr>
          <w:tab/>
        </w:r>
        <w:r w:rsidR="00495077">
          <w:rPr>
            <w:noProof/>
            <w:webHidden/>
          </w:rPr>
          <w:fldChar w:fldCharType="begin"/>
        </w:r>
        <w:r w:rsidR="00495077">
          <w:rPr>
            <w:noProof/>
            <w:webHidden/>
          </w:rPr>
          <w:instrText xml:space="preserve"> PAGEREF _Toc58319215 \h </w:instrText>
        </w:r>
        <w:r w:rsidR="00495077">
          <w:rPr>
            <w:noProof/>
            <w:webHidden/>
          </w:rPr>
        </w:r>
        <w:r w:rsidR="00495077">
          <w:rPr>
            <w:noProof/>
            <w:webHidden/>
          </w:rPr>
          <w:fldChar w:fldCharType="separate"/>
        </w:r>
        <w:r w:rsidR="00495077">
          <w:rPr>
            <w:noProof/>
            <w:webHidden/>
          </w:rPr>
          <w:t>14</w:t>
        </w:r>
        <w:r w:rsidR="00495077">
          <w:rPr>
            <w:noProof/>
            <w:webHidden/>
          </w:rPr>
          <w:fldChar w:fldCharType="end"/>
        </w:r>
      </w:hyperlink>
    </w:p>
    <w:p w14:paraId="693138ED" w14:textId="345AACE4"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16" w:history="1">
        <w:r w:rsidR="00495077" w:rsidRPr="00136D58">
          <w:rPr>
            <w:rStyle w:val="Hyperlink"/>
            <w:noProof/>
          </w:rPr>
          <w:t>Figure 17 Set SPI1 to Full-Duplex master</w:t>
        </w:r>
        <w:r w:rsidR="00495077">
          <w:rPr>
            <w:noProof/>
            <w:webHidden/>
          </w:rPr>
          <w:tab/>
        </w:r>
        <w:r w:rsidR="00495077">
          <w:rPr>
            <w:noProof/>
            <w:webHidden/>
          </w:rPr>
          <w:fldChar w:fldCharType="begin"/>
        </w:r>
        <w:r w:rsidR="00495077">
          <w:rPr>
            <w:noProof/>
            <w:webHidden/>
          </w:rPr>
          <w:instrText xml:space="preserve"> PAGEREF _Toc58319216 \h </w:instrText>
        </w:r>
        <w:r w:rsidR="00495077">
          <w:rPr>
            <w:noProof/>
            <w:webHidden/>
          </w:rPr>
        </w:r>
        <w:r w:rsidR="00495077">
          <w:rPr>
            <w:noProof/>
            <w:webHidden/>
          </w:rPr>
          <w:fldChar w:fldCharType="separate"/>
        </w:r>
        <w:r w:rsidR="00495077">
          <w:rPr>
            <w:noProof/>
            <w:webHidden/>
          </w:rPr>
          <w:t>15</w:t>
        </w:r>
        <w:r w:rsidR="00495077">
          <w:rPr>
            <w:noProof/>
            <w:webHidden/>
          </w:rPr>
          <w:fldChar w:fldCharType="end"/>
        </w:r>
      </w:hyperlink>
    </w:p>
    <w:p w14:paraId="2061C4D0" w14:textId="0B35C9D5"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17" w:history="1">
        <w:r w:rsidR="00495077" w:rsidRPr="00136D58">
          <w:rPr>
            <w:rStyle w:val="Hyperlink"/>
            <w:noProof/>
          </w:rPr>
          <w:t>Figure 18 SPI1 – Select data size</w:t>
        </w:r>
        <w:r w:rsidR="00495077">
          <w:rPr>
            <w:noProof/>
            <w:webHidden/>
          </w:rPr>
          <w:tab/>
        </w:r>
        <w:r w:rsidR="00495077">
          <w:rPr>
            <w:noProof/>
            <w:webHidden/>
          </w:rPr>
          <w:fldChar w:fldCharType="begin"/>
        </w:r>
        <w:r w:rsidR="00495077">
          <w:rPr>
            <w:noProof/>
            <w:webHidden/>
          </w:rPr>
          <w:instrText xml:space="preserve"> PAGEREF _Toc58319217 \h </w:instrText>
        </w:r>
        <w:r w:rsidR="00495077">
          <w:rPr>
            <w:noProof/>
            <w:webHidden/>
          </w:rPr>
        </w:r>
        <w:r w:rsidR="00495077">
          <w:rPr>
            <w:noProof/>
            <w:webHidden/>
          </w:rPr>
          <w:fldChar w:fldCharType="separate"/>
        </w:r>
        <w:r w:rsidR="00495077">
          <w:rPr>
            <w:noProof/>
            <w:webHidden/>
          </w:rPr>
          <w:t>15</w:t>
        </w:r>
        <w:r w:rsidR="00495077">
          <w:rPr>
            <w:noProof/>
            <w:webHidden/>
          </w:rPr>
          <w:fldChar w:fldCharType="end"/>
        </w:r>
      </w:hyperlink>
    </w:p>
    <w:p w14:paraId="61C82026" w14:textId="40777E45"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18" w:history="1">
        <w:r w:rsidR="00495077" w:rsidRPr="00136D58">
          <w:rPr>
            <w:rStyle w:val="Hyperlink"/>
            <w:noProof/>
          </w:rPr>
          <w:t>Figure 19 Enable FreeRTOS</w:t>
        </w:r>
        <w:r w:rsidR="00495077">
          <w:rPr>
            <w:noProof/>
            <w:webHidden/>
          </w:rPr>
          <w:tab/>
        </w:r>
        <w:r w:rsidR="00495077">
          <w:rPr>
            <w:noProof/>
            <w:webHidden/>
          </w:rPr>
          <w:fldChar w:fldCharType="begin"/>
        </w:r>
        <w:r w:rsidR="00495077">
          <w:rPr>
            <w:noProof/>
            <w:webHidden/>
          </w:rPr>
          <w:instrText xml:space="preserve"> PAGEREF _Toc58319218 \h </w:instrText>
        </w:r>
        <w:r w:rsidR="00495077">
          <w:rPr>
            <w:noProof/>
            <w:webHidden/>
          </w:rPr>
        </w:r>
        <w:r w:rsidR="00495077">
          <w:rPr>
            <w:noProof/>
            <w:webHidden/>
          </w:rPr>
          <w:fldChar w:fldCharType="separate"/>
        </w:r>
        <w:r w:rsidR="00495077">
          <w:rPr>
            <w:noProof/>
            <w:webHidden/>
          </w:rPr>
          <w:t>15</w:t>
        </w:r>
        <w:r w:rsidR="00495077">
          <w:rPr>
            <w:noProof/>
            <w:webHidden/>
          </w:rPr>
          <w:fldChar w:fldCharType="end"/>
        </w:r>
      </w:hyperlink>
    </w:p>
    <w:p w14:paraId="558641AC" w14:textId="7368FD86"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19" w:history="1">
        <w:r w:rsidR="00495077" w:rsidRPr="00136D58">
          <w:rPr>
            <w:rStyle w:val="Hyperlink"/>
            <w:noProof/>
          </w:rPr>
          <w:t>Figure 20 Export project for 32L476GDISCOVERY board</w:t>
        </w:r>
        <w:r w:rsidR="00495077">
          <w:rPr>
            <w:noProof/>
            <w:webHidden/>
          </w:rPr>
          <w:tab/>
        </w:r>
        <w:r w:rsidR="00495077">
          <w:rPr>
            <w:noProof/>
            <w:webHidden/>
          </w:rPr>
          <w:fldChar w:fldCharType="begin"/>
        </w:r>
        <w:r w:rsidR="00495077">
          <w:rPr>
            <w:noProof/>
            <w:webHidden/>
          </w:rPr>
          <w:instrText xml:space="preserve"> PAGEREF _Toc58319219 \h </w:instrText>
        </w:r>
        <w:r w:rsidR="00495077">
          <w:rPr>
            <w:noProof/>
            <w:webHidden/>
          </w:rPr>
        </w:r>
        <w:r w:rsidR="00495077">
          <w:rPr>
            <w:noProof/>
            <w:webHidden/>
          </w:rPr>
          <w:fldChar w:fldCharType="separate"/>
        </w:r>
        <w:r w:rsidR="00495077">
          <w:rPr>
            <w:noProof/>
            <w:webHidden/>
          </w:rPr>
          <w:t>16</w:t>
        </w:r>
        <w:r w:rsidR="00495077">
          <w:rPr>
            <w:noProof/>
            <w:webHidden/>
          </w:rPr>
          <w:fldChar w:fldCharType="end"/>
        </w:r>
      </w:hyperlink>
    </w:p>
    <w:p w14:paraId="1A924498" w14:textId="4414F201"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20" w:history="1">
        <w:r w:rsidR="00495077" w:rsidRPr="00136D58">
          <w:rPr>
            <w:rStyle w:val="Hyperlink"/>
            <w:noProof/>
          </w:rPr>
          <w:t>Figure 21 GENERATE CODE</w:t>
        </w:r>
        <w:r w:rsidR="00495077">
          <w:rPr>
            <w:noProof/>
            <w:webHidden/>
          </w:rPr>
          <w:tab/>
        </w:r>
        <w:r w:rsidR="00495077">
          <w:rPr>
            <w:noProof/>
            <w:webHidden/>
          </w:rPr>
          <w:fldChar w:fldCharType="begin"/>
        </w:r>
        <w:r w:rsidR="00495077">
          <w:rPr>
            <w:noProof/>
            <w:webHidden/>
          </w:rPr>
          <w:instrText xml:space="preserve"> PAGEREF _Toc58319220 \h </w:instrText>
        </w:r>
        <w:r w:rsidR="00495077">
          <w:rPr>
            <w:noProof/>
            <w:webHidden/>
          </w:rPr>
        </w:r>
        <w:r w:rsidR="00495077">
          <w:rPr>
            <w:noProof/>
            <w:webHidden/>
          </w:rPr>
          <w:fldChar w:fldCharType="separate"/>
        </w:r>
        <w:r w:rsidR="00495077">
          <w:rPr>
            <w:noProof/>
            <w:webHidden/>
          </w:rPr>
          <w:t>16</w:t>
        </w:r>
        <w:r w:rsidR="00495077">
          <w:rPr>
            <w:noProof/>
            <w:webHidden/>
          </w:rPr>
          <w:fldChar w:fldCharType="end"/>
        </w:r>
      </w:hyperlink>
    </w:p>
    <w:p w14:paraId="785E3E47" w14:textId="2CDB4219"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21" w:history="1">
        <w:r w:rsidR="00495077" w:rsidRPr="00136D58">
          <w:rPr>
            <w:rStyle w:val="Hyperlink"/>
            <w:noProof/>
          </w:rPr>
          <w:t>Figure 22 The generated project files for 32L476GDISCOVERY board</w:t>
        </w:r>
        <w:r w:rsidR="00495077">
          <w:rPr>
            <w:noProof/>
            <w:webHidden/>
          </w:rPr>
          <w:tab/>
        </w:r>
        <w:r w:rsidR="00495077">
          <w:rPr>
            <w:noProof/>
            <w:webHidden/>
          </w:rPr>
          <w:fldChar w:fldCharType="begin"/>
        </w:r>
        <w:r w:rsidR="00495077">
          <w:rPr>
            <w:noProof/>
            <w:webHidden/>
          </w:rPr>
          <w:instrText xml:space="preserve"> PAGEREF _Toc58319221 \h </w:instrText>
        </w:r>
        <w:r w:rsidR="00495077">
          <w:rPr>
            <w:noProof/>
            <w:webHidden/>
          </w:rPr>
        </w:r>
        <w:r w:rsidR="00495077">
          <w:rPr>
            <w:noProof/>
            <w:webHidden/>
          </w:rPr>
          <w:fldChar w:fldCharType="separate"/>
        </w:r>
        <w:r w:rsidR="00495077">
          <w:rPr>
            <w:noProof/>
            <w:webHidden/>
          </w:rPr>
          <w:t>16</w:t>
        </w:r>
        <w:r w:rsidR="00495077">
          <w:rPr>
            <w:noProof/>
            <w:webHidden/>
          </w:rPr>
          <w:fldChar w:fldCharType="end"/>
        </w:r>
      </w:hyperlink>
    </w:p>
    <w:p w14:paraId="5288196F" w14:textId="1FF491D1"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22" w:history="1">
        <w:r w:rsidR="00495077" w:rsidRPr="00136D58">
          <w:rPr>
            <w:rStyle w:val="Hyperlink"/>
            <w:noProof/>
          </w:rPr>
          <w:t>Figure 23 Copy ESD generated files to the generated STM32L4 Discovery’s project</w:t>
        </w:r>
        <w:r w:rsidR="00495077">
          <w:rPr>
            <w:noProof/>
            <w:webHidden/>
          </w:rPr>
          <w:tab/>
        </w:r>
        <w:r w:rsidR="00495077">
          <w:rPr>
            <w:noProof/>
            <w:webHidden/>
          </w:rPr>
          <w:fldChar w:fldCharType="begin"/>
        </w:r>
        <w:r w:rsidR="00495077">
          <w:rPr>
            <w:noProof/>
            <w:webHidden/>
          </w:rPr>
          <w:instrText xml:space="preserve"> PAGEREF _Toc58319222 \h </w:instrText>
        </w:r>
        <w:r w:rsidR="00495077">
          <w:rPr>
            <w:noProof/>
            <w:webHidden/>
          </w:rPr>
        </w:r>
        <w:r w:rsidR="00495077">
          <w:rPr>
            <w:noProof/>
            <w:webHidden/>
          </w:rPr>
          <w:fldChar w:fldCharType="separate"/>
        </w:r>
        <w:r w:rsidR="00495077">
          <w:rPr>
            <w:noProof/>
            <w:webHidden/>
          </w:rPr>
          <w:t>17</w:t>
        </w:r>
        <w:r w:rsidR="00495077">
          <w:rPr>
            <w:noProof/>
            <w:webHidden/>
          </w:rPr>
          <w:fldChar w:fldCharType="end"/>
        </w:r>
      </w:hyperlink>
    </w:p>
    <w:p w14:paraId="4A44AA0A" w14:textId="19317A3B"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23" w:history="1">
        <w:r w:rsidR="00495077" w:rsidRPr="00136D58">
          <w:rPr>
            <w:rStyle w:val="Hyperlink"/>
            <w:noProof/>
          </w:rPr>
          <w:t>Figure 24 STM32CubeIDE - Open Projects from File System</w:t>
        </w:r>
        <w:r w:rsidR="00495077">
          <w:rPr>
            <w:noProof/>
            <w:webHidden/>
          </w:rPr>
          <w:tab/>
        </w:r>
        <w:r w:rsidR="00495077">
          <w:rPr>
            <w:noProof/>
            <w:webHidden/>
          </w:rPr>
          <w:fldChar w:fldCharType="begin"/>
        </w:r>
        <w:r w:rsidR="00495077">
          <w:rPr>
            <w:noProof/>
            <w:webHidden/>
          </w:rPr>
          <w:instrText xml:space="preserve"> PAGEREF _Toc58319223 \h </w:instrText>
        </w:r>
        <w:r w:rsidR="00495077">
          <w:rPr>
            <w:noProof/>
            <w:webHidden/>
          </w:rPr>
        </w:r>
        <w:r w:rsidR="00495077">
          <w:rPr>
            <w:noProof/>
            <w:webHidden/>
          </w:rPr>
          <w:fldChar w:fldCharType="separate"/>
        </w:r>
        <w:r w:rsidR="00495077">
          <w:rPr>
            <w:noProof/>
            <w:webHidden/>
          </w:rPr>
          <w:t>17</w:t>
        </w:r>
        <w:r w:rsidR="00495077">
          <w:rPr>
            <w:noProof/>
            <w:webHidden/>
          </w:rPr>
          <w:fldChar w:fldCharType="end"/>
        </w:r>
      </w:hyperlink>
    </w:p>
    <w:p w14:paraId="473C1EFE" w14:textId="7E123B93"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24" w:history="1">
        <w:r w:rsidR="00495077" w:rsidRPr="00136D58">
          <w:rPr>
            <w:rStyle w:val="Hyperlink"/>
            <w:noProof/>
          </w:rPr>
          <w:t>Figure 25 Add include path to ESD generated header files</w:t>
        </w:r>
        <w:r w:rsidR="00495077">
          <w:rPr>
            <w:noProof/>
            <w:webHidden/>
          </w:rPr>
          <w:tab/>
        </w:r>
        <w:r w:rsidR="00495077">
          <w:rPr>
            <w:noProof/>
            <w:webHidden/>
          </w:rPr>
          <w:fldChar w:fldCharType="begin"/>
        </w:r>
        <w:r w:rsidR="00495077">
          <w:rPr>
            <w:noProof/>
            <w:webHidden/>
          </w:rPr>
          <w:instrText xml:space="preserve"> PAGEREF _Toc58319224 \h </w:instrText>
        </w:r>
        <w:r w:rsidR="00495077">
          <w:rPr>
            <w:noProof/>
            <w:webHidden/>
          </w:rPr>
        </w:r>
        <w:r w:rsidR="00495077">
          <w:rPr>
            <w:noProof/>
            <w:webHidden/>
          </w:rPr>
          <w:fldChar w:fldCharType="separate"/>
        </w:r>
        <w:r w:rsidR="00495077">
          <w:rPr>
            <w:noProof/>
            <w:webHidden/>
          </w:rPr>
          <w:t>18</w:t>
        </w:r>
        <w:r w:rsidR="00495077">
          <w:rPr>
            <w:noProof/>
            <w:webHidden/>
          </w:rPr>
          <w:fldChar w:fldCharType="end"/>
        </w:r>
      </w:hyperlink>
    </w:p>
    <w:p w14:paraId="687DDC8C" w14:textId="1D33CFF4"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25" w:history="1">
        <w:r w:rsidR="00495077" w:rsidRPr="00136D58">
          <w:rPr>
            <w:rStyle w:val="Hyperlink"/>
            <w:noProof/>
          </w:rPr>
          <w:t>Figure 26 Add platform macro</w:t>
        </w:r>
        <w:r w:rsidR="00495077">
          <w:rPr>
            <w:noProof/>
            <w:webHidden/>
          </w:rPr>
          <w:tab/>
        </w:r>
        <w:r w:rsidR="00495077">
          <w:rPr>
            <w:noProof/>
            <w:webHidden/>
          </w:rPr>
          <w:fldChar w:fldCharType="begin"/>
        </w:r>
        <w:r w:rsidR="00495077">
          <w:rPr>
            <w:noProof/>
            <w:webHidden/>
          </w:rPr>
          <w:instrText xml:space="preserve"> PAGEREF _Toc58319225 \h </w:instrText>
        </w:r>
        <w:r w:rsidR="00495077">
          <w:rPr>
            <w:noProof/>
            <w:webHidden/>
          </w:rPr>
        </w:r>
        <w:r w:rsidR="00495077">
          <w:rPr>
            <w:noProof/>
            <w:webHidden/>
          </w:rPr>
          <w:fldChar w:fldCharType="separate"/>
        </w:r>
        <w:r w:rsidR="00495077">
          <w:rPr>
            <w:noProof/>
            <w:webHidden/>
          </w:rPr>
          <w:t>18</w:t>
        </w:r>
        <w:r w:rsidR="00495077">
          <w:rPr>
            <w:noProof/>
            <w:webHidden/>
          </w:rPr>
          <w:fldChar w:fldCharType="end"/>
        </w:r>
      </w:hyperlink>
    </w:p>
    <w:p w14:paraId="3F82E4BD" w14:textId="43526820"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26" w:history="1">
        <w:r w:rsidR="00495077" w:rsidRPr="00136D58">
          <w:rPr>
            <w:rStyle w:val="Hyperlink"/>
            <w:noProof/>
          </w:rPr>
          <w:t>Figure 27 Create source files for STM32L4 platform</w:t>
        </w:r>
        <w:r w:rsidR="00495077">
          <w:rPr>
            <w:noProof/>
            <w:webHidden/>
          </w:rPr>
          <w:tab/>
        </w:r>
        <w:r w:rsidR="00495077">
          <w:rPr>
            <w:noProof/>
            <w:webHidden/>
          </w:rPr>
          <w:fldChar w:fldCharType="begin"/>
        </w:r>
        <w:r w:rsidR="00495077">
          <w:rPr>
            <w:noProof/>
            <w:webHidden/>
          </w:rPr>
          <w:instrText xml:space="preserve"> PAGEREF _Toc58319226 \h </w:instrText>
        </w:r>
        <w:r w:rsidR="00495077">
          <w:rPr>
            <w:noProof/>
            <w:webHidden/>
          </w:rPr>
        </w:r>
        <w:r w:rsidR="00495077">
          <w:rPr>
            <w:noProof/>
            <w:webHidden/>
          </w:rPr>
          <w:fldChar w:fldCharType="separate"/>
        </w:r>
        <w:r w:rsidR="00495077">
          <w:rPr>
            <w:noProof/>
            <w:webHidden/>
          </w:rPr>
          <w:t>19</w:t>
        </w:r>
        <w:r w:rsidR="00495077">
          <w:rPr>
            <w:noProof/>
            <w:webHidden/>
          </w:rPr>
          <w:fldChar w:fldCharType="end"/>
        </w:r>
      </w:hyperlink>
    </w:p>
    <w:p w14:paraId="1B8E067F" w14:textId="775CCB69"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27" w:history="1">
        <w:r w:rsidR="00495077" w:rsidRPr="00136D58">
          <w:rPr>
            <w:rStyle w:val="Hyperlink"/>
            <w:noProof/>
          </w:rPr>
          <w:t>Figure 28 Include EVE_Platform_STM32L476GDISCOVERY.h” in EVE_Platform.h</w:t>
        </w:r>
        <w:r w:rsidR="00495077">
          <w:rPr>
            <w:noProof/>
            <w:webHidden/>
          </w:rPr>
          <w:tab/>
        </w:r>
        <w:r w:rsidR="00495077">
          <w:rPr>
            <w:noProof/>
            <w:webHidden/>
          </w:rPr>
          <w:fldChar w:fldCharType="begin"/>
        </w:r>
        <w:r w:rsidR="00495077">
          <w:rPr>
            <w:noProof/>
            <w:webHidden/>
          </w:rPr>
          <w:instrText xml:space="preserve"> PAGEREF _Toc58319227 \h </w:instrText>
        </w:r>
        <w:r w:rsidR="00495077">
          <w:rPr>
            <w:noProof/>
            <w:webHidden/>
          </w:rPr>
        </w:r>
        <w:r w:rsidR="00495077">
          <w:rPr>
            <w:noProof/>
            <w:webHidden/>
          </w:rPr>
          <w:fldChar w:fldCharType="separate"/>
        </w:r>
        <w:r w:rsidR="00495077">
          <w:rPr>
            <w:noProof/>
            <w:webHidden/>
          </w:rPr>
          <w:t>19</w:t>
        </w:r>
        <w:r w:rsidR="00495077">
          <w:rPr>
            <w:noProof/>
            <w:webHidden/>
          </w:rPr>
          <w:fldChar w:fldCharType="end"/>
        </w:r>
      </w:hyperlink>
    </w:p>
    <w:p w14:paraId="329BF5D4" w14:textId="7D3A11AD"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28" w:history="1">
        <w:r w:rsidR="00495077" w:rsidRPr="00136D58">
          <w:rPr>
            <w:rStyle w:val="Hyperlink"/>
            <w:noProof/>
          </w:rPr>
          <w:t>Figure 29 Rename main function</w:t>
        </w:r>
        <w:r w:rsidR="00495077">
          <w:rPr>
            <w:noProof/>
            <w:webHidden/>
          </w:rPr>
          <w:tab/>
        </w:r>
        <w:r w:rsidR="00495077">
          <w:rPr>
            <w:noProof/>
            <w:webHidden/>
          </w:rPr>
          <w:fldChar w:fldCharType="begin"/>
        </w:r>
        <w:r w:rsidR="00495077">
          <w:rPr>
            <w:noProof/>
            <w:webHidden/>
          </w:rPr>
          <w:instrText xml:space="preserve"> PAGEREF _Toc58319228 \h </w:instrText>
        </w:r>
        <w:r w:rsidR="00495077">
          <w:rPr>
            <w:noProof/>
            <w:webHidden/>
          </w:rPr>
        </w:r>
        <w:r w:rsidR="00495077">
          <w:rPr>
            <w:noProof/>
            <w:webHidden/>
          </w:rPr>
          <w:fldChar w:fldCharType="separate"/>
        </w:r>
        <w:r w:rsidR="00495077">
          <w:rPr>
            <w:noProof/>
            <w:webHidden/>
          </w:rPr>
          <w:t>19</w:t>
        </w:r>
        <w:r w:rsidR="00495077">
          <w:rPr>
            <w:noProof/>
            <w:webHidden/>
          </w:rPr>
          <w:fldChar w:fldCharType="end"/>
        </w:r>
      </w:hyperlink>
    </w:p>
    <w:p w14:paraId="243288A1" w14:textId="3E5243F8"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29" w:history="1">
        <w:r w:rsidR="00495077" w:rsidRPr="00136D58">
          <w:rPr>
            <w:rStyle w:val="Hyperlink"/>
            <w:noProof/>
          </w:rPr>
          <w:t>Figure 30 Disable QUAD-SPI mode for ME817EV platform</w:t>
        </w:r>
        <w:r w:rsidR="00495077">
          <w:rPr>
            <w:noProof/>
            <w:webHidden/>
          </w:rPr>
          <w:tab/>
        </w:r>
        <w:r w:rsidR="00495077">
          <w:rPr>
            <w:noProof/>
            <w:webHidden/>
          </w:rPr>
          <w:fldChar w:fldCharType="begin"/>
        </w:r>
        <w:r w:rsidR="00495077">
          <w:rPr>
            <w:noProof/>
            <w:webHidden/>
          </w:rPr>
          <w:instrText xml:space="preserve"> PAGEREF _Toc58319229 \h </w:instrText>
        </w:r>
        <w:r w:rsidR="00495077">
          <w:rPr>
            <w:noProof/>
            <w:webHidden/>
          </w:rPr>
        </w:r>
        <w:r w:rsidR="00495077">
          <w:rPr>
            <w:noProof/>
            <w:webHidden/>
          </w:rPr>
          <w:fldChar w:fldCharType="separate"/>
        </w:r>
        <w:r w:rsidR="00495077">
          <w:rPr>
            <w:noProof/>
            <w:webHidden/>
          </w:rPr>
          <w:t>20</w:t>
        </w:r>
        <w:r w:rsidR="00495077">
          <w:rPr>
            <w:noProof/>
            <w:webHidden/>
          </w:rPr>
          <w:fldChar w:fldCharType="end"/>
        </w:r>
      </w:hyperlink>
    </w:p>
    <w:p w14:paraId="41B04E52" w14:textId="45550E76"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30" w:history="1">
        <w:r w:rsidR="00495077" w:rsidRPr="00136D58">
          <w:rPr>
            <w:rStyle w:val="Hyperlink"/>
            <w:noProof/>
          </w:rPr>
          <w:t>Figure 31 Add new EVE_HOST</w:t>
        </w:r>
        <w:r w:rsidR="00495077">
          <w:rPr>
            <w:noProof/>
            <w:webHidden/>
          </w:rPr>
          <w:tab/>
        </w:r>
        <w:r w:rsidR="00495077">
          <w:rPr>
            <w:noProof/>
            <w:webHidden/>
          </w:rPr>
          <w:fldChar w:fldCharType="begin"/>
        </w:r>
        <w:r w:rsidR="00495077">
          <w:rPr>
            <w:noProof/>
            <w:webHidden/>
          </w:rPr>
          <w:instrText xml:space="preserve"> PAGEREF _Toc58319230 \h </w:instrText>
        </w:r>
        <w:r w:rsidR="00495077">
          <w:rPr>
            <w:noProof/>
            <w:webHidden/>
          </w:rPr>
        </w:r>
        <w:r w:rsidR="00495077">
          <w:rPr>
            <w:noProof/>
            <w:webHidden/>
          </w:rPr>
          <w:fldChar w:fldCharType="separate"/>
        </w:r>
        <w:r w:rsidR="00495077">
          <w:rPr>
            <w:noProof/>
            <w:webHidden/>
          </w:rPr>
          <w:t>20</w:t>
        </w:r>
        <w:r w:rsidR="00495077">
          <w:rPr>
            <w:noProof/>
            <w:webHidden/>
          </w:rPr>
          <w:fldChar w:fldCharType="end"/>
        </w:r>
      </w:hyperlink>
    </w:p>
    <w:p w14:paraId="23B984B8" w14:textId="1FF7E811"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31" w:history="1">
        <w:r w:rsidR="00495077" w:rsidRPr="00136D58">
          <w:rPr>
            <w:rStyle w:val="Hyperlink"/>
            <w:noProof/>
          </w:rPr>
          <w:t>Figure 32 Add new host platform EVE_HOST_STM32L476GDISCOVERY</w:t>
        </w:r>
        <w:r w:rsidR="00495077">
          <w:rPr>
            <w:noProof/>
            <w:webHidden/>
          </w:rPr>
          <w:tab/>
        </w:r>
        <w:r w:rsidR="00495077">
          <w:rPr>
            <w:noProof/>
            <w:webHidden/>
          </w:rPr>
          <w:fldChar w:fldCharType="begin"/>
        </w:r>
        <w:r w:rsidR="00495077">
          <w:rPr>
            <w:noProof/>
            <w:webHidden/>
          </w:rPr>
          <w:instrText xml:space="preserve"> PAGEREF _Toc58319231 \h </w:instrText>
        </w:r>
        <w:r w:rsidR="00495077">
          <w:rPr>
            <w:noProof/>
            <w:webHidden/>
          </w:rPr>
        </w:r>
        <w:r w:rsidR="00495077">
          <w:rPr>
            <w:noProof/>
            <w:webHidden/>
          </w:rPr>
          <w:fldChar w:fldCharType="separate"/>
        </w:r>
        <w:r w:rsidR="00495077">
          <w:rPr>
            <w:noProof/>
            <w:webHidden/>
          </w:rPr>
          <w:t>20</w:t>
        </w:r>
        <w:r w:rsidR="00495077">
          <w:rPr>
            <w:noProof/>
            <w:webHidden/>
          </w:rPr>
          <w:fldChar w:fldCharType="end"/>
        </w:r>
      </w:hyperlink>
    </w:p>
    <w:p w14:paraId="1F255406" w14:textId="1E1FB73A"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32" w:history="1">
        <w:r w:rsidR="00495077" w:rsidRPr="00136D58">
          <w:rPr>
            <w:rStyle w:val="Hyperlink"/>
            <w:noProof/>
          </w:rPr>
          <w:t>Figure 33 Add M_PI definition</w:t>
        </w:r>
        <w:r w:rsidR="00495077">
          <w:rPr>
            <w:noProof/>
            <w:webHidden/>
          </w:rPr>
          <w:tab/>
        </w:r>
        <w:r w:rsidR="00495077">
          <w:rPr>
            <w:noProof/>
            <w:webHidden/>
          </w:rPr>
          <w:fldChar w:fldCharType="begin"/>
        </w:r>
        <w:r w:rsidR="00495077">
          <w:rPr>
            <w:noProof/>
            <w:webHidden/>
          </w:rPr>
          <w:instrText xml:space="preserve"> PAGEREF _Toc58319232 \h </w:instrText>
        </w:r>
        <w:r w:rsidR="00495077">
          <w:rPr>
            <w:noProof/>
            <w:webHidden/>
          </w:rPr>
        </w:r>
        <w:r w:rsidR="00495077">
          <w:rPr>
            <w:noProof/>
            <w:webHidden/>
          </w:rPr>
          <w:fldChar w:fldCharType="separate"/>
        </w:r>
        <w:r w:rsidR="00495077">
          <w:rPr>
            <w:noProof/>
            <w:webHidden/>
          </w:rPr>
          <w:t>21</w:t>
        </w:r>
        <w:r w:rsidR="00495077">
          <w:rPr>
            <w:noProof/>
            <w:webHidden/>
          </w:rPr>
          <w:fldChar w:fldCharType="end"/>
        </w:r>
      </w:hyperlink>
    </w:p>
    <w:p w14:paraId="76152119" w14:textId="7992B611"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33" w:history="1">
        <w:r w:rsidR="00495077" w:rsidRPr="00136D58">
          <w:rPr>
            <w:rStyle w:val="Hyperlink"/>
            <w:noProof/>
          </w:rPr>
          <w:t>Figure 34 Enable LoadFile functions</w:t>
        </w:r>
        <w:r w:rsidR="00495077">
          <w:rPr>
            <w:noProof/>
            <w:webHidden/>
          </w:rPr>
          <w:tab/>
        </w:r>
        <w:r w:rsidR="00495077">
          <w:rPr>
            <w:noProof/>
            <w:webHidden/>
          </w:rPr>
          <w:fldChar w:fldCharType="begin"/>
        </w:r>
        <w:r w:rsidR="00495077">
          <w:rPr>
            <w:noProof/>
            <w:webHidden/>
          </w:rPr>
          <w:instrText xml:space="preserve"> PAGEREF _Toc58319233 \h </w:instrText>
        </w:r>
        <w:r w:rsidR="00495077">
          <w:rPr>
            <w:noProof/>
            <w:webHidden/>
          </w:rPr>
        </w:r>
        <w:r w:rsidR="00495077">
          <w:rPr>
            <w:noProof/>
            <w:webHidden/>
          </w:rPr>
          <w:fldChar w:fldCharType="separate"/>
        </w:r>
        <w:r w:rsidR="00495077">
          <w:rPr>
            <w:noProof/>
            <w:webHidden/>
          </w:rPr>
          <w:t>21</w:t>
        </w:r>
        <w:r w:rsidR="00495077">
          <w:rPr>
            <w:noProof/>
            <w:webHidden/>
          </w:rPr>
          <w:fldChar w:fldCharType="end"/>
        </w:r>
      </w:hyperlink>
    </w:p>
    <w:p w14:paraId="23A3C1C2" w14:textId="0FA17A5E"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34" w:history="1">
        <w:r w:rsidR="00495077" w:rsidRPr="00136D58">
          <w:rPr>
            <w:rStyle w:val="Hyperlink"/>
            <w:noProof/>
          </w:rPr>
          <w:t>Figure 35 Configure EVE platform to use external clock</w:t>
        </w:r>
        <w:r w:rsidR="00495077">
          <w:rPr>
            <w:noProof/>
            <w:webHidden/>
          </w:rPr>
          <w:tab/>
        </w:r>
        <w:r w:rsidR="00495077">
          <w:rPr>
            <w:noProof/>
            <w:webHidden/>
          </w:rPr>
          <w:fldChar w:fldCharType="begin"/>
        </w:r>
        <w:r w:rsidR="00495077">
          <w:rPr>
            <w:noProof/>
            <w:webHidden/>
          </w:rPr>
          <w:instrText xml:space="preserve"> PAGEREF _Toc58319234 \h </w:instrText>
        </w:r>
        <w:r w:rsidR="00495077">
          <w:rPr>
            <w:noProof/>
            <w:webHidden/>
          </w:rPr>
        </w:r>
        <w:r w:rsidR="00495077">
          <w:rPr>
            <w:noProof/>
            <w:webHidden/>
          </w:rPr>
          <w:fldChar w:fldCharType="separate"/>
        </w:r>
        <w:r w:rsidR="00495077">
          <w:rPr>
            <w:noProof/>
            <w:webHidden/>
          </w:rPr>
          <w:t>21</w:t>
        </w:r>
        <w:r w:rsidR="00495077">
          <w:rPr>
            <w:noProof/>
            <w:webHidden/>
          </w:rPr>
          <w:fldChar w:fldCharType="end"/>
        </w:r>
      </w:hyperlink>
    </w:p>
    <w:p w14:paraId="5C4CE4C0" w14:textId="17CCD2FD"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35" w:history="1">
        <w:r w:rsidR="00495077" w:rsidRPr="00136D58">
          <w:rPr>
            <w:rStyle w:val="Hyperlink"/>
            <w:noProof/>
          </w:rPr>
          <w:t>Figure 36 Include stddef.h, stdio.h and stdarg.h in EVE_Config.h</w:t>
        </w:r>
        <w:r w:rsidR="00495077">
          <w:rPr>
            <w:noProof/>
            <w:webHidden/>
          </w:rPr>
          <w:tab/>
        </w:r>
        <w:r w:rsidR="00495077">
          <w:rPr>
            <w:noProof/>
            <w:webHidden/>
          </w:rPr>
          <w:fldChar w:fldCharType="begin"/>
        </w:r>
        <w:r w:rsidR="00495077">
          <w:rPr>
            <w:noProof/>
            <w:webHidden/>
          </w:rPr>
          <w:instrText xml:space="preserve"> PAGEREF _Toc58319235 \h </w:instrText>
        </w:r>
        <w:r w:rsidR="00495077">
          <w:rPr>
            <w:noProof/>
            <w:webHidden/>
          </w:rPr>
        </w:r>
        <w:r w:rsidR="00495077">
          <w:rPr>
            <w:noProof/>
            <w:webHidden/>
          </w:rPr>
          <w:fldChar w:fldCharType="separate"/>
        </w:r>
        <w:r w:rsidR="00495077">
          <w:rPr>
            <w:noProof/>
            <w:webHidden/>
          </w:rPr>
          <w:t>21</w:t>
        </w:r>
        <w:r w:rsidR="00495077">
          <w:rPr>
            <w:noProof/>
            <w:webHidden/>
          </w:rPr>
          <w:fldChar w:fldCharType="end"/>
        </w:r>
      </w:hyperlink>
    </w:p>
    <w:p w14:paraId="0CF07936" w14:textId="3305EB1E"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36" w:history="1">
        <w:r w:rsidR="00495077" w:rsidRPr="00136D58">
          <w:rPr>
            <w:rStyle w:val="Hyperlink"/>
            <w:noProof/>
          </w:rPr>
          <w:t>Figure 37 Increase stack size</w:t>
        </w:r>
        <w:r w:rsidR="00495077">
          <w:rPr>
            <w:noProof/>
            <w:webHidden/>
          </w:rPr>
          <w:tab/>
        </w:r>
        <w:r w:rsidR="00495077">
          <w:rPr>
            <w:noProof/>
            <w:webHidden/>
          </w:rPr>
          <w:fldChar w:fldCharType="begin"/>
        </w:r>
        <w:r w:rsidR="00495077">
          <w:rPr>
            <w:noProof/>
            <w:webHidden/>
          </w:rPr>
          <w:instrText xml:space="preserve"> PAGEREF _Toc58319236 \h </w:instrText>
        </w:r>
        <w:r w:rsidR="00495077">
          <w:rPr>
            <w:noProof/>
            <w:webHidden/>
          </w:rPr>
        </w:r>
        <w:r w:rsidR="00495077">
          <w:rPr>
            <w:noProof/>
            <w:webHidden/>
          </w:rPr>
          <w:fldChar w:fldCharType="separate"/>
        </w:r>
        <w:r w:rsidR="00495077">
          <w:rPr>
            <w:noProof/>
            <w:webHidden/>
          </w:rPr>
          <w:t>22</w:t>
        </w:r>
        <w:r w:rsidR="00495077">
          <w:rPr>
            <w:noProof/>
            <w:webHidden/>
          </w:rPr>
          <w:fldChar w:fldCharType="end"/>
        </w:r>
      </w:hyperlink>
    </w:p>
    <w:p w14:paraId="0066CFD5" w14:textId="5E73DC60"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37" w:history="1">
        <w:r w:rsidR="00495077" w:rsidRPr="00136D58">
          <w:rPr>
            <w:rStyle w:val="Hyperlink"/>
            <w:noProof/>
          </w:rPr>
          <w:t>Figure 38 Add EvChargePoint_Exported to resource</w:t>
        </w:r>
        <w:r w:rsidR="00495077">
          <w:rPr>
            <w:noProof/>
            <w:webHidden/>
          </w:rPr>
          <w:tab/>
        </w:r>
        <w:r w:rsidR="00495077">
          <w:rPr>
            <w:noProof/>
            <w:webHidden/>
          </w:rPr>
          <w:fldChar w:fldCharType="begin"/>
        </w:r>
        <w:r w:rsidR="00495077">
          <w:rPr>
            <w:noProof/>
            <w:webHidden/>
          </w:rPr>
          <w:instrText xml:space="preserve"> PAGEREF _Toc58319237 \h </w:instrText>
        </w:r>
        <w:r w:rsidR="00495077">
          <w:rPr>
            <w:noProof/>
            <w:webHidden/>
          </w:rPr>
        </w:r>
        <w:r w:rsidR="00495077">
          <w:rPr>
            <w:noProof/>
            <w:webHidden/>
          </w:rPr>
          <w:fldChar w:fldCharType="separate"/>
        </w:r>
        <w:r w:rsidR="00495077">
          <w:rPr>
            <w:noProof/>
            <w:webHidden/>
          </w:rPr>
          <w:t>22</w:t>
        </w:r>
        <w:r w:rsidR="00495077">
          <w:rPr>
            <w:noProof/>
            <w:webHidden/>
          </w:rPr>
          <w:fldChar w:fldCharType="end"/>
        </w:r>
      </w:hyperlink>
    </w:p>
    <w:p w14:paraId="033FCF3C" w14:textId="5441E091"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38" w:history="1">
        <w:r w:rsidR="00495077" w:rsidRPr="00136D58">
          <w:rPr>
            <w:rStyle w:val="Hyperlink"/>
            <w:noProof/>
          </w:rPr>
          <w:t>Figure 39 Exclude diskio.c</w:t>
        </w:r>
        <w:r w:rsidR="00495077">
          <w:rPr>
            <w:noProof/>
            <w:webHidden/>
          </w:rPr>
          <w:tab/>
        </w:r>
        <w:r w:rsidR="00495077">
          <w:rPr>
            <w:noProof/>
            <w:webHidden/>
          </w:rPr>
          <w:fldChar w:fldCharType="begin"/>
        </w:r>
        <w:r w:rsidR="00495077">
          <w:rPr>
            <w:noProof/>
            <w:webHidden/>
          </w:rPr>
          <w:instrText xml:space="preserve"> PAGEREF _Toc58319238 \h </w:instrText>
        </w:r>
        <w:r w:rsidR="00495077">
          <w:rPr>
            <w:noProof/>
            <w:webHidden/>
          </w:rPr>
        </w:r>
        <w:r w:rsidR="00495077">
          <w:rPr>
            <w:noProof/>
            <w:webHidden/>
          </w:rPr>
          <w:fldChar w:fldCharType="separate"/>
        </w:r>
        <w:r w:rsidR="00495077">
          <w:rPr>
            <w:noProof/>
            <w:webHidden/>
          </w:rPr>
          <w:t>22</w:t>
        </w:r>
        <w:r w:rsidR="00495077">
          <w:rPr>
            <w:noProof/>
            <w:webHidden/>
          </w:rPr>
          <w:fldChar w:fldCharType="end"/>
        </w:r>
      </w:hyperlink>
    </w:p>
    <w:p w14:paraId="41FDF4C2" w14:textId="57E1A9B1"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39" w:history="1">
        <w:r w:rsidR="00495077" w:rsidRPr="00136D58">
          <w:rPr>
            <w:rStyle w:val="Hyperlink"/>
            <w:noProof/>
          </w:rPr>
          <w:t>Figure 40 Start EAB and select interface</w:t>
        </w:r>
        <w:r w:rsidR="00495077">
          <w:rPr>
            <w:noProof/>
            <w:webHidden/>
          </w:rPr>
          <w:tab/>
        </w:r>
        <w:r w:rsidR="00495077">
          <w:rPr>
            <w:noProof/>
            <w:webHidden/>
          </w:rPr>
          <w:fldChar w:fldCharType="begin"/>
        </w:r>
        <w:r w:rsidR="00495077">
          <w:rPr>
            <w:noProof/>
            <w:webHidden/>
          </w:rPr>
          <w:instrText xml:space="preserve"> PAGEREF _Toc58319239 \h </w:instrText>
        </w:r>
        <w:r w:rsidR="00495077">
          <w:rPr>
            <w:noProof/>
            <w:webHidden/>
          </w:rPr>
        </w:r>
        <w:r w:rsidR="00495077">
          <w:rPr>
            <w:noProof/>
            <w:webHidden/>
          </w:rPr>
          <w:fldChar w:fldCharType="separate"/>
        </w:r>
        <w:r w:rsidR="00495077">
          <w:rPr>
            <w:noProof/>
            <w:webHidden/>
          </w:rPr>
          <w:t>23</w:t>
        </w:r>
        <w:r w:rsidR="00495077">
          <w:rPr>
            <w:noProof/>
            <w:webHidden/>
          </w:rPr>
          <w:fldChar w:fldCharType="end"/>
        </w:r>
      </w:hyperlink>
    </w:p>
    <w:p w14:paraId="46A39506" w14:textId="60AA56B3"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40" w:history="1">
        <w:r w:rsidR="00495077" w:rsidRPr="00136D58">
          <w:rPr>
            <w:rStyle w:val="Hyperlink"/>
            <w:noProof/>
          </w:rPr>
          <w:t>Figure 41 Select __Flash.bin and click button “Update”</w:t>
        </w:r>
        <w:r w:rsidR="00495077">
          <w:rPr>
            <w:noProof/>
            <w:webHidden/>
          </w:rPr>
          <w:tab/>
        </w:r>
        <w:r w:rsidR="00495077">
          <w:rPr>
            <w:noProof/>
            <w:webHidden/>
          </w:rPr>
          <w:fldChar w:fldCharType="begin"/>
        </w:r>
        <w:r w:rsidR="00495077">
          <w:rPr>
            <w:noProof/>
            <w:webHidden/>
          </w:rPr>
          <w:instrText xml:space="preserve"> PAGEREF _Toc58319240 \h </w:instrText>
        </w:r>
        <w:r w:rsidR="00495077">
          <w:rPr>
            <w:noProof/>
            <w:webHidden/>
          </w:rPr>
        </w:r>
        <w:r w:rsidR="00495077">
          <w:rPr>
            <w:noProof/>
            <w:webHidden/>
          </w:rPr>
          <w:fldChar w:fldCharType="separate"/>
        </w:r>
        <w:r w:rsidR="00495077">
          <w:rPr>
            <w:noProof/>
            <w:webHidden/>
          </w:rPr>
          <w:t>23</w:t>
        </w:r>
        <w:r w:rsidR="00495077">
          <w:rPr>
            <w:noProof/>
            <w:webHidden/>
          </w:rPr>
          <w:fldChar w:fldCharType="end"/>
        </w:r>
      </w:hyperlink>
    </w:p>
    <w:p w14:paraId="0C98E9F0" w14:textId="3A19E231"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41" w:history="1">
        <w:r w:rsidR="00495077" w:rsidRPr="00136D58">
          <w:rPr>
            <w:rStyle w:val="Hyperlink"/>
            <w:noProof/>
          </w:rPr>
          <w:t>Figure 42 Run with STM32 MCU configuration</w:t>
        </w:r>
        <w:r w:rsidR="00495077">
          <w:rPr>
            <w:noProof/>
            <w:webHidden/>
          </w:rPr>
          <w:tab/>
        </w:r>
        <w:r w:rsidR="00495077">
          <w:rPr>
            <w:noProof/>
            <w:webHidden/>
          </w:rPr>
          <w:fldChar w:fldCharType="begin"/>
        </w:r>
        <w:r w:rsidR="00495077">
          <w:rPr>
            <w:noProof/>
            <w:webHidden/>
          </w:rPr>
          <w:instrText xml:space="preserve"> PAGEREF _Toc58319241 \h </w:instrText>
        </w:r>
        <w:r w:rsidR="00495077">
          <w:rPr>
            <w:noProof/>
            <w:webHidden/>
          </w:rPr>
        </w:r>
        <w:r w:rsidR="00495077">
          <w:rPr>
            <w:noProof/>
            <w:webHidden/>
          </w:rPr>
          <w:fldChar w:fldCharType="separate"/>
        </w:r>
        <w:r w:rsidR="00495077">
          <w:rPr>
            <w:noProof/>
            <w:webHidden/>
          </w:rPr>
          <w:t>24</w:t>
        </w:r>
        <w:r w:rsidR="00495077">
          <w:rPr>
            <w:noProof/>
            <w:webHidden/>
          </w:rPr>
          <w:fldChar w:fldCharType="end"/>
        </w:r>
      </w:hyperlink>
    </w:p>
    <w:p w14:paraId="61535F19" w14:textId="46A77809"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42" w:history="1">
        <w:r w:rsidR="00495077" w:rsidRPr="00136D58">
          <w:rPr>
            <w:rStyle w:val="Hyperlink"/>
            <w:noProof/>
          </w:rPr>
          <w:t>Figure 43 EvChargePoint screen on LCD</w:t>
        </w:r>
        <w:r w:rsidR="00495077">
          <w:rPr>
            <w:noProof/>
            <w:webHidden/>
          </w:rPr>
          <w:tab/>
        </w:r>
        <w:r w:rsidR="00495077">
          <w:rPr>
            <w:noProof/>
            <w:webHidden/>
          </w:rPr>
          <w:fldChar w:fldCharType="begin"/>
        </w:r>
        <w:r w:rsidR="00495077">
          <w:rPr>
            <w:noProof/>
            <w:webHidden/>
          </w:rPr>
          <w:instrText xml:space="preserve"> PAGEREF _Toc58319242 \h </w:instrText>
        </w:r>
        <w:r w:rsidR="00495077">
          <w:rPr>
            <w:noProof/>
            <w:webHidden/>
          </w:rPr>
        </w:r>
        <w:r w:rsidR="00495077">
          <w:rPr>
            <w:noProof/>
            <w:webHidden/>
          </w:rPr>
          <w:fldChar w:fldCharType="separate"/>
        </w:r>
        <w:r w:rsidR="00495077">
          <w:rPr>
            <w:noProof/>
            <w:webHidden/>
          </w:rPr>
          <w:t>24</w:t>
        </w:r>
        <w:r w:rsidR="00495077">
          <w:rPr>
            <w:noProof/>
            <w:webHidden/>
          </w:rPr>
          <w:fldChar w:fldCharType="end"/>
        </w:r>
      </w:hyperlink>
    </w:p>
    <w:p w14:paraId="567423CA" w14:textId="7974D9B8"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43" w:history="1">
        <w:r w:rsidR="00495077" w:rsidRPr="00136D58">
          <w:rPr>
            <w:rStyle w:val="Hyperlink"/>
            <w:noProof/>
          </w:rPr>
          <w:t>Figure 44 External SD card reader</w:t>
        </w:r>
        <w:r w:rsidR="00495077">
          <w:rPr>
            <w:noProof/>
            <w:webHidden/>
          </w:rPr>
          <w:tab/>
        </w:r>
        <w:r w:rsidR="00495077">
          <w:rPr>
            <w:noProof/>
            <w:webHidden/>
          </w:rPr>
          <w:fldChar w:fldCharType="begin"/>
        </w:r>
        <w:r w:rsidR="00495077">
          <w:rPr>
            <w:noProof/>
            <w:webHidden/>
          </w:rPr>
          <w:instrText xml:space="preserve"> PAGEREF _Toc58319243 \h </w:instrText>
        </w:r>
        <w:r w:rsidR="00495077">
          <w:rPr>
            <w:noProof/>
            <w:webHidden/>
          </w:rPr>
        </w:r>
        <w:r w:rsidR="00495077">
          <w:rPr>
            <w:noProof/>
            <w:webHidden/>
          </w:rPr>
          <w:fldChar w:fldCharType="separate"/>
        </w:r>
        <w:r w:rsidR="00495077">
          <w:rPr>
            <w:noProof/>
            <w:webHidden/>
          </w:rPr>
          <w:t>25</w:t>
        </w:r>
        <w:r w:rsidR="00495077">
          <w:rPr>
            <w:noProof/>
            <w:webHidden/>
          </w:rPr>
          <w:fldChar w:fldCharType="end"/>
        </w:r>
      </w:hyperlink>
    </w:p>
    <w:p w14:paraId="408DD0D4" w14:textId="0EF5434F"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44" w:history="1">
        <w:r w:rsidR="00495077" w:rsidRPr="00136D58">
          <w:rPr>
            <w:rStyle w:val="Hyperlink"/>
            <w:noProof/>
          </w:rPr>
          <w:t>Figure 45 Default HCLK configuration</w:t>
        </w:r>
        <w:r w:rsidR="00495077">
          <w:rPr>
            <w:noProof/>
            <w:webHidden/>
          </w:rPr>
          <w:tab/>
        </w:r>
        <w:r w:rsidR="00495077">
          <w:rPr>
            <w:noProof/>
            <w:webHidden/>
          </w:rPr>
          <w:fldChar w:fldCharType="begin"/>
        </w:r>
        <w:r w:rsidR="00495077">
          <w:rPr>
            <w:noProof/>
            <w:webHidden/>
          </w:rPr>
          <w:instrText xml:space="preserve"> PAGEREF _Toc58319244 \h </w:instrText>
        </w:r>
        <w:r w:rsidR="00495077">
          <w:rPr>
            <w:noProof/>
            <w:webHidden/>
          </w:rPr>
        </w:r>
        <w:r w:rsidR="00495077">
          <w:rPr>
            <w:noProof/>
            <w:webHidden/>
          </w:rPr>
          <w:fldChar w:fldCharType="separate"/>
        </w:r>
        <w:r w:rsidR="00495077">
          <w:rPr>
            <w:noProof/>
            <w:webHidden/>
          </w:rPr>
          <w:t>27</w:t>
        </w:r>
        <w:r w:rsidR="00495077">
          <w:rPr>
            <w:noProof/>
            <w:webHidden/>
          </w:rPr>
          <w:fldChar w:fldCharType="end"/>
        </w:r>
      </w:hyperlink>
    </w:p>
    <w:p w14:paraId="1B9123B1" w14:textId="51FBA4E4"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45" w:history="1">
        <w:r w:rsidR="00495077" w:rsidRPr="00136D58">
          <w:rPr>
            <w:rStyle w:val="Hyperlink"/>
            <w:noProof/>
          </w:rPr>
          <w:t>Figure 46 Select TIM2 clock source</w:t>
        </w:r>
        <w:r w:rsidR="00495077">
          <w:rPr>
            <w:noProof/>
            <w:webHidden/>
          </w:rPr>
          <w:tab/>
        </w:r>
        <w:r w:rsidR="00495077">
          <w:rPr>
            <w:noProof/>
            <w:webHidden/>
          </w:rPr>
          <w:fldChar w:fldCharType="begin"/>
        </w:r>
        <w:r w:rsidR="00495077">
          <w:rPr>
            <w:noProof/>
            <w:webHidden/>
          </w:rPr>
          <w:instrText xml:space="preserve"> PAGEREF _Toc58319245 \h </w:instrText>
        </w:r>
        <w:r w:rsidR="00495077">
          <w:rPr>
            <w:noProof/>
            <w:webHidden/>
          </w:rPr>
        </w:r>
        <w:r w:rsidR="00495077">
          <w:rPr>
            <w:noProof/>
            <w:webHidden/>
          </w:rPr>
          <w:fldChar w:fldCharType="separate"/>
        </w:r>
        <w:r w:rsidR="00495077">
          <w:rPr>
            <w:noProof/>
            <w:webHidden/>
          </w:rPr>
          <w:t>27</w:t>
        </w:r>
        <w:r w:rsidR="00495077">
          <w:rPr>
            <w:noProof/>
            <w:webHidden/>
          </w:rPr>
          <w:fldChar w:fldCharType="end"/>
        </w:r>
      </w:hyperlink>
    </w:p>
    <w:p w14:paraId="2A130C80" w14:textId="07D9973B"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46" w:history="1">
        <w:r w:rsidR="00495077" w:rsidRPr="00136D58">
          <w:rPr>
            <w:rStyle w:val="Hyperlink"/>
            <w:noProof/>
          </w:rPr>
          <w:t>Figure 47 Setup TIM2 parameters</w:t>
        </w:r>
        <w:r w:rsidR="00495077">
          <w:rPr>
            <w:noProof/>
            <w:webHidden/>
          </w:rPr>
          <w:tab/>
        </w:r>
        <w:r w:rsidR="00495077">
          <w:rPr>
            <w:noProof/>
            <w:webHidden/>
          </w:rPr>
          <w:fldChar w:fldCharType="begin"/>
        </w:r>
        <w:r w:rsidR="00495077">
          <w:rPr>
            <w:noProof/>
            <w:webHidden/>
          </w:rPr>
          <w:instrText xml:space="preserve"> PAGEREF _Toc58319246 \h </w:instrText>
        </w:r>
        <w:r w:rsidR="00495077">
          <w:rPr>
            <w:noProof/>
            <w:webHidden/>
          </w:rPr>
        </w:r>
        <w:r w:rsidR="00495077">
          <w:rPr>
            <w:noProof/>
            <w:webHidden/>
          </w:rPr>
          <w:fldChar w:fldCharType="separate"/>
        </w:r>
        <w:r w:rsidR="00495077">
          <w:rPr>
            <w:noProof/>
            <w:webHidden/>
          </w:rPr>
          <w:t>27</w:t>
        </w:r>
        <w:r w:rsidR="00495077">
          <w:rPr>
            <w:noProof/>
            <w:webHidden/>
          </w:rPr>
          <w:fldChar w:fldCharType="end"/>
        </w:r>
      </w:hyperlink>
    </w:p>
    <w:p w14:paraId="37D3641D" w14:textId="60F5DAF9"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47" w:history="1">
        <w:r w:rsidR="00495077" w:rsidRPr="00136D58">
          <w:rPr>
            <w:rStyle w:val="Hyperlink"/>
            <w:noProof/>
          </w:rPr>
          <w:t>Figure 48 Setup TIM2 interrupt</w:t>
        </w:r>
        <w:r w:rsidR="00495077">
          <w:rPr>
            <w:noProof/>
            <w:webHidden/>
          </w:rPr>
          <w:tab/>
        </w:r>
        <w:r w:rsidR="00495077">
          <w:rPr>
            <w:noProof/>
            <w:webHidden/>
          </w:rPr>
          <w:fldChar w:fldCharType="begin"/>
        </w:r>
        <w:r w:rsidR="00495077">
          <w:rPr>
            <w:noProof/>
            <w:webHidden/>
          </w:rPr>
          <w:instrText xml:space="preserve"> PAGEREF _Toc58319247 \h </w:instrText>
        </w:r>
        <w:r w:rsidR="00495077">
          <w:rPr>
            <w:noProof/>
            <w:webHidden/>
          </w:rPr>
        </w:r>
        <w:r w:rsidR="00495077">
          <w:rPr>
            <w:noProof/>
            <w:webHidden/>
          </w:rPr>
          <w:fldChar w:fldCharType="separate"/>
        </w:r>
        <w:r w:rsidR="00495077">
          <w:rPr>
            <w:noProof/>
            <w:webHidden/>
          </w:rPr>
          <w:t>28</w:t>
        </w:r>
        <w:r w:rsidR="00495077">
          <w:rPr>
            <w:noProof/>
            <w:webHidden/>
          </w:rPr>
          <w:fldChar w:fldCharType="end"/>
        </w:r>
      </w:hyperlink>
    </w:p>
    <w:p w14:paraId="43B48FAA" w14:textId="4176F3B5"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48" w:history="1">
        <w:r w:rsidR="00495077" w:rsidRPr="00136D58">
          <w:rPr>
            <w:rStyle w:val="Hyperlink"/>
            <w:noProof/>
          </w:rPr>
          <w:t>Figure 49 Create ESD clock and ESD label</w:t>
        </w:r>
        <w:r w:rsidR="00495077">
          <w:rPr>
            <w:noProof/>
            <w:webHidden/>
          </w:rPr>
          <w:tab/>
        </w:r>
        <w:r w:rsidR="00495077">
          <w:rPr>
            <w:noProof/>
            <w:webHidden/>
          </w:rPr>
          <w:fldChar w:fldCharType="begin"/>
        </w:r>
        <w:r w:rsidR="00495077">
          <w:rPr>
            <w:noProof/>
            <w:webHidden/>
          </w:rPr>
          <w:instrText xml:space="preserve"> PAGEREF _Toc58319248 \h </w:instrText>
        </w:r>
        <w:r w:rsidR="00495077">
          <w:rPr>
            <w:noProof/>
            <w:webHidden/>
          </w:rPr>
        </w:r>
        <w:r w:rsidR="00495077">
          <w:rPr>
            <w:noProof/>
            <w:webHidden/>
          </w:rPr>
          <w:fldChar w:fldCharType="separate"/>
        </w:r>
        <w:r w:rsidR="00495077">
          <w:rPr>
            <w:noProof/>
            <w:webHidden/>
          </w:rPr>
          <w:t>28</w:t>
        </w:r>
        <w:r w:rsidR="00495077">
          <w:rPr>
            <w:noProof/>
            <w:webHidden/>
          </w:rPr>
          <w:fldChar w:fldCharType="end"/>
        </w:r>
      </w:hyperlink>
    </w:p>
    <w:p w14:paraId="00F85284" w14:textId="0FF3F67F"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49" w:history="1">
        <w:r w:rsidR="00495077" w:rsidRPr="00136D58">
          <w:rPr>
            <w:rStyle w:val="Hyperlink"/>
            <w:noProof/>
          </w:rPr>
          <w:t>Figure 50 New project in ESD</w:t>
        </w:r>
        <w:r w:rsidR="00495077">
          <w:rPr>
            <w:noProof/>
            <w:webHidden/>
          </w:rPr>
          <w:tab/>
        </w:r>
        <w:r w:rsidR="00495077">
          <w:rPr>
            <w:noProof/>
            <w:webHidden/>
          </w:rPr>
          <w:fldChar w:fldCharType="begin"/>
        </w:r>
        <w:r w:rsidR="00495077">
          <w:rPr>
            <w:noProof/>
            <w:webHidden/>
          </w:rPr>
          <w:instrText xml:space="preserve"> PAGEREF _Toc58319249 \h </w:instrText>
        </w:r>
        <w:r w:rsidR="00495077">
          <w:rPr>
            <w:noProof/>
            <w:webHidden/>
          </w:rPr>
        </w:r>
        <w:r w:rsidR="00495077">
          <w:rPr>
            <w:noProof/>
            <w:webHidden/>
          </w:rPr>
          <w:fldChar w:fldCharType="separate"/>
        </w:r>
        <w:r w:rsidR="00495077">
          <w:rPr>
            <w:noProof/>
            <w:webHidden/>
          </w:rPr>
          <w:t>28</w:t>
        </w:r>
        <w:r w:rsidR="00495077">
          <w:rPr>
            <w:noProof/>
            <w:webHidden/>
          </w:rPr>
          <w:fldChar w:fldCharType="end"/>
        </w:r>
      </w:hyperlink>
    </w:p>
    <w:p w14:paraId="518238B1" w14:textId="10CC3D7F"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50" w:history="1">
        <w:r w:rsidR="00495077" w:rsidRPr="00136D58">
          <w:rPr>
            <w:rStyle w:val="Hyperlink"/>
            <w:noProof/>
          </w:rPr>
          <w:t>Figure 51 Declare global variable in ESD</w:t>
        </w:r>
        <w:r w:rsidR="00495077">
          <w:rPr>
            <w:noProof/>
            <w:webHidden/>
          </w:rPr>
          <w:tab/>
        </w:r>
        <w:r w:rsidR="00495077">
          <w:rPr>
            <w:noProof/>
            <w:webHidden/>
          </w:rPr>
          <w:fldChar w:fldCharType="begin"/>
        </w:r>
        <w:r w:rsidR="00495077">
          <w:rPr>
            <w:noProof/>
            <w:webHidden/>
          </w:rPr>
          <w:instrText xml:space="preserve"> PAGEREF _Toc58319250 \h </w:instrText>
        </w:r>
        <w:r w:rsidR="00495077">
          <w:rPr>
            <w:noProof/>
            <w:webHidden/>
          </w:rPr>
        </w:r>
        <w:r w:rsidR="00495077">
          <w:rPr>
            <w:noProof/>
            <w:webHidden/>
          </w:rPr>
          <w:fldChar w:fldCharType="separate"/>
        </w:r>
        <w:r w:rsidR="00495077">
          <w:rPr>
            <w:noProof/>
            <w:webHidden/>
          </w:rPr>
          <w:t>29</w:t>
        </w:r>
        <w:r w:rsidR="00495077">
          <w:rPr>
            <w:noProof/>
            <w:webHidden/>
          </w:rPr>
          <w:fldChar w:fldCharType="end"/>
        </w:r>
      </w:hyperlink>
    </w:p>
    <w:p w14:paraId="0BC5B49F" w14:textId="7338FDF5"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51" w:history="1">
        <w:r w:rsidR="00495077" w:rsidRPr="00136D58">
          <w:rPr>
            <w:rStyle w:val="Hyperlink"/>
            <w:noProof/>
          </w:rPr>
          <w:t>Figure 52 Connect global variable and clock/label</w:t>
        </w:r>
        <w:r w:rsidR="00495077">
          <w:rPr>
            <w:noProof/>
            <w:webHidden/>
          </w:rPr>
          <w:tab/>
        </w:r>
        <w:r w:rsidR="00495077">
          <w:rPr>
            <w:noProof/>
            <w:webHidden/>
          </w:rPr>
          <w:fldChar w:fldCharType="begin"/>
        </w:r>
        <w:r w:rsidR="00495077">
          <w:rPr>
            <w:noProof/>
            <w:webHidden/>
          </w:rPr>
          <w:instrText xml:space="preserve"> PAGEREF _Toc58319251 \h </w:instrText>
        </w:r>
        <w:r w:rsidR="00495077">
          <w:rPr>
            <w:noProof/>
            <w:webHidden/>
          </w:rPr>
        </w:r>
        <w:r w:rsidR="00495077">
          <w:rPr>
            <w:noProof/>
            <w:webHidden/>
          </w:rPr>
          <w:fldChar w:fldCharType="separate"/>
        </w:r>
        <w:r w:rsidR="00495077">
          <w:rPr>
            <w:noProof/>
            <w:webHidden/>
          </w:rPr>
          <w:t>29</w:t>
        </w:r>
        <w:r w:rsidR="00495077">
          <w:rPr>
            <w:noProof/>
            <w:webHidden/>
          </w:rPr>
          <w:fldChar w:fldCharType="end"/>
        </w:r>
      </w:hyperlink>
    </w:p>
    <w:p w14:paraId="3AAF004B" w14:textId="378DA00C"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52" w:history="1">
        <w:r w:rsidR="00495077" w:rsidRPr="00136D58">
          <w:rPr>
            <w:rStyle w:val="Hyperlink"/>
            <w:noProof/>
          </w:rPr>
          <w:t>Figure 53 Implement interrupt handling function</w:t>
        </w:r>
        <w:r w:rsidR="00495077">
          <w:rPr>
            <w:noProof/>
            <w:webHidden/>
          </w:rPr>
          <w:tab/>
        </w:r>
        <w:r w:rsidR="00495077">
          <w:rPr>
            <w:noProof/>
            <w:webHidden/>
          </w:rPr>
          <w:fldChar w:fldCharType="begin"/>
        </w:r>
        <w:r w:rsidR="00495077">
          <w:rPr>
            <w:noProof/>
            <w:webHidden/>
          </w:rPr>
          <w:instrText xml:space="preserve"> PAGEREF _Toc58319252 \h </w:instrText>
        </w:r>
        <w:r w:rsidR="00495077">
          <w:rPr>
            <w:noProof/>
            <w:webHidden/>
          </w:rPr>
        </w:r>
        <w:r w:rsidR="00495077">
          <w:rPr>
            <w:noProof/>
            <w:webHidden/>
          </w:rPr>
          <w:fldChar w:fldCharType="separate"/>
        </w:r>
        <w:r w:rsidR="00495077">
          <w:rPr>
            <w:noProof/>
            <w:webHidden/>
          </w:rPr>
          <w:t>30</w:t>
        </w:r>
        <w:r w:rsidR="00495077">
          <w:rPr>
            <w:noProof/>
            <w:webHidden/>
          </w:rPr>
          <w:fldChar w:fldCharType="end"/>
        </w:r>
      </w:hyperlink>
    </w:p>
    <w:p w14:paraId="66AB107D" w14:textId="0974387D"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53" w:history="1">
        <w:r w:rsidR="00495077" w:rsidRPr="00136D58">
          <w:rPr>
            <w:rStyle w:val="Hyperlink"/>
            <w:noProof/>
          </w:rPr>
          <w:t>Figure 54 Enable interrupt timer</w:t>
        </w:r>
        <w:r w:rsidR="00495077">
          <w:rPr>
            <w:noProof/>
            <w:webHidden/>
          </w:rPr>
          <w:tab/>
        </w:r>
        <w:r w:rsidR="00495077">
          <w:rPr>
            <w:noProof/>
            <w:webHidden/>
          </w:rPr>
          <w:fldChar w:fldCharType="begin"/>
        </w:r>
        <w:r w:rsidR="00495077">
          <w:rPr>
            <w:noProof/>
            <w:webHidden/>
          </w:rPr>
          <w:instrText xml:space="preserve"> PAGEREF _Toc58319253 \h </w:instrText>
        </w:r>
        <w:r w:rsidR="00495077">
          <w:rPr>
            <w:noProof/>
            <w:webHidden/>
          </w:rPr>
        </w:r>
        <w:r w:rsidR="00495077">
          <w:rPr>
            <w:noProof/>
            <w:webHidden/>
          </w:rPr>
          <w:fldChar w:fldCharType="separate"/>
        </w:r>
        <w:r w:rsidR="00495077">
          <w:rPr>
            <w:noProof/>
            <w:webHidden/>
          </w:rPr>
          <w:t>30</w:t>
        </w:r>
        <w:r w:rsidR="00495077">
          <w:rPr>
            <w:noProof/>
            <w:webHidden/>
          </w:rPr>
          <w:fldChar w:fldCharType="end"/>
        </w:r>
      </w:hyperlink>
    </w:p>
    <w:p w14:paraId="4BA4840B" w14:textId="36B70FFA"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54" w:history="1">
        <w:r w:rsidR="00495077" w:rsidRPr="00136D58">
          <w:rPr>
            <w:rStyle w:val="Hyperlink"/>
            <w:noProof/>
          </w:rPr>
          <w:t>Figure 55 Initialize glass display</w:t>
        </w:r>
        <w:r w:rsidR="00495077">
          <w:rPr>
            <w:noProof/>
            <w:webHidden/>
          </w:rPr>
          <w:tab/>
        </w:r>
        <w:r w:rsidR="00495077">
          <w:rPr>
            <w:noProof/>
            <w:webHidden/>
          </w:rPr>
          <w:fldChar w:fldCharType="begin"/>
        </w:r>
        <w:r w:rsidR="00495077">
          <w:rPr>
            <w:noProof/>
            <w:webHidden/>
          </w:rPr>
          <w:instrText xml:space="preserve"> PAGEREF _Toc58319254 \h </w:instrText>
        </w:r>
        <w:r w:rsidR="00495077">
          <w:rPr>
            <w:noProof/>
            <w:webHidden/>
          </w:rPr>
        </w:r>
        <w:r w:rsidR="00495077">
          <w:rPr>
            <w:noProof/>
            <w:webHidden/>
          </w:rPr>
          <w:fldChar w:fldCharType="separate"/>
        </w:r>
        <w:r w:rsidR="00495077">
          <w:rPr>
            <w:noProof/>
            <w:webHidden/>
          </w:rPr>
          <w:t>30</w:t>
        </w:r>
        <w:r w:rsidR="00495077">
          <w:rPr>
            <w:noProof/>
            <w:webHidden/>
          </w:rPr>
          <w:fldChar w:fldCharType="end"/>
        </w:r>
      </w:hyperlink>
    </w:p>
    <w:p w14:paraId="016A84C6" w14:textId="5ED0A8F5"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55" w:history="1">
        <w:r w:rsidR="00495077" w:rsidRPr="00136D58">
          <w:rPr>
            <w:rStyle w:val="Hyperlink"/>
            <w:noProof/>
          </w:rPr>
          <w:t>Figure 56 ESD clock screen</w:t>
        </w:r>
        <w:r w:rsidR="00495077">
          <w:rPr>
            <w:noProof/>
            <w:webHidden/>
          </w:rPr>
          <w:tab/>
        </w:r>
        <w:r w:rsidR="00495077">
          <w:rPr>
            <w:noProof/>
            <w:webHidden/>
          </w:rPr>
          <w:fldChar w:fldCharType="begin"/>
        </w:r>
        <w:r w:rsidR="00495077">
          <w:rPr>
            <w:noProof/>
            <w:webHidden/>
          </w:rPr>
          <w:instrText xml:space="preserve"> PAGEREF _Toc58319255 \h </w:instrText>
        </w:r>
        <w:r w:rsidR="00495077">
          <w:rPr>
            <w:noProof/>
            <w:webHidden/>
          </w:rPr>
        </w:r>
        <w:r w:rsidR="00495077">
          <w:rPr>
            <w:noProof/>
            <w:webHidden/>
          </w:rPr>
          <w:fldChar w:fldCharType="separate"/>
        </w:r>
        <w:r w:rsidR="00495077">
          <w:rPr>
            <w:noProof/>
            <w:webHidden/>
          </w:rPr>
          <w:t>31</w:t>
        </w:r>
        <w:r w:rsidR="00495077">
          <w:rPr>
            <w:noProof/>
            <w:webHidden/>
          </w:rPr>
          <w:fldChar w:fldCharType="end"/>
        </w:r>
      </w:hyperlink>
    </w:p>
    <w:p w14:paraId="6E744D2F" w14:textId="4FB2DF61"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56" w:history="1">
        <w:r w:rsidR="00495077" w:rsidRPr="00136D58">
          <w:rPr>
            <w:rStyle w:val="Hyperlink"/>
            <w:noProof/>
          </w:rPr>
          <w:t>Figure 57 Glass screen</w:t>
        </w:r>
        <w:r w:rsidR="00495077">
          <w:rPr>
            <w:noProof/>
            <w:webHidden/>
          </w:rPr>
          <w:tab/>
        </w:r>
        <w:r w:rsidR="00495077">
          <w:rPr>
            <w:noProof/>
            <w:webHidden/>
          </w:rPr>
          <w:fldChar w:fldCharType="begin"/>
        </w:r>
        <w:r w:rsidR="00495077">
          <w:rPr>
            <w:noProof/>
            <w:webHidden/>
          </w:rPr>
          <w:instrText xml:space="preserve"> PAGEREF _Toc58319256 \h </w:instrText>
        </w:r>
        <w:r w:rsidR="00495077">
          <w:rPr>
            <w:noProof/>
            <w:webHidden/>
          </w:rPr>
        </w:r>
        <w:r w:rsidR="00495077">
          <w:rPr>
            <w:noProof/>
            <w:webHidden/>
          </w:rPr>
          <w:fldChar w:fldCharType="separate"/>
        </w:r>
        <w:r w:rsidR="00495077">
          <w:rPr>
            <w:noProof/>
            <w:webHidden/>
          </w:rPr>
          <w:t>31</w:t>
        </w:r>
        <w:r w:rsidR="00495077">
          <w:rPr>
            <w:noProof/>
            <w:webHidden/>
          </w:rPr>
          <w:fldChar w:fldCharType="end"/>
        </w:r>
      </w:hyperlink>
    </w:p>
    <w:p w14:paraId="725C9167" w14:textId="7EC1F92F" w:rsidR="00961DBF" w:rsidRPr="00E338D0" w:rsidRDefault="004C4913" w:rsidP="00961DBF">
      <w:r>
        <w:fldChar w:fldCharType="end"/>
      </w:r>
    </w:p>
    <w:p w14:paraId="6543911D" w14:textId="7C416DA8" w:rsidR="004C4913" w:rsidRPr="00D97BD8" w:rsidRDefault="004C4913" w:rsidP="0071750D">
      <w:pPr>
        <w:pStyle w:val="Heading2"/>
        <w:numPr>
          <w:ilvl w:val="0"/>
          <w:numId w:val="0"/>
        </w:numPr>
        <w:ind w:left="576"/>
        <w:pPrChange w:id="3573" w:author="Gordon McNab (BRT-UK)" w:date="2022-07-26T16:12:00Z">
          <w:pPr>
            <w:pStyle w:val="Heading2"/>
            <w:numPr>
              <w:ilvl w:val="0"/>
              <w:numId w:val="0"/>
            </w:numPr>
          </w:pPr>
        </w:pPrChange>
      </w:pPr>
      <w:bookmarkStart w:id="3574" w:name="_Toc109815982"/>
      <w:r w:rsidRPr="00D97BD8">
        <w:t xml:space="preserve">List of </w:t>
      </w:r>
      <w:r>
        <w:t>Tables</w:t>
      </w:r>
      <w:bookmarkEnd w:id="3574"/>
    </w:p>
    <w:p w14:paraId="0CDBF2A7" w14:textId="787001CD" w:rsidR="00495077" w:rsidRDefault="004C4913">
      <w:pPr>
        <w:pStyle w:val="TableofFigures"/>
        <w:rPr>
          <w:rFonts w:asciiTheme="minorHAnsi" w:eastAsiaTheme="minorEastAsia" w:hAnsiTheme="minorHAnsi" w:cstheme="minorBidi"/>
          <w:bCs w:val="0"/>
          <w:noProof/>
          <w:sz w:val="22"/>
          <w:szCs w:val="22"/>
          <w:lang w:val="en-US" w:eastAsia="en-US"/>
        </w:rPr>
      </w:pPr>
      <w:r>
        <w:rPr>
          <w:szCs w:val="18"/>
          <w:u w:val="single"/>
        </w:rPr>
        <w:fldChar w:fldCharType="begin"/>
      </w:r>
      <w:r>
        <w:rPr>
          <w:szCs w:val="18"/>
          <w:u w:val="single"/>
        </w:rPr>
        <w:instrText xml:space="preserve"> TOC \h \z \c "Table" </w:instrText>
      </w:r>
      <w:r>
        <w:rPr>
          <w:szCs w:val="18"/>
          <w:u w:val="single"/>
        </w:rPr>
        <w:fldChar w:fldCharType="separate"/>
      </w:r>
      <w:hyperlink w:anchor="_Toc58319257" w:history="1">
        <w:r w:rsidR="00495077" w:rsidRPr="00482FAF">
          <w:rPr>
            <w:rStyle w:val="Hyperlink"/>
            <w:noProof/>
          </w:rPr>
          <w:t>Table 1 Folder Contents</w:t>
        </w:r>
        <w:r w:rsidR="00495077">
          <w:rPr>
            <w:noProof/>
            <w:webHidden/>
          </w:rPr>
          <w:tab/>
        </w:r>
        <w:r w:rsidR="00495077">
          <w:rPr>
            <w:noProof/>
            <w:webHidden/>
          </w:rPr>
          <w:fldChar w:fldCharType="begin"/>
        </w:r>
        <w:r w:rsidR="00495077">
          <w:rPr>
            <w:noProof/>
            <w:webHidden/>
          </w:rPr>
          <w:instrText xml:space="preserve"> PAGEREF _Toc58319257 \h </w:instrText>
        </w:r>
        <w:r w:rsidR="00495077">
          <w:rPr>
            <w:noProof/>
            <w:webHidden/>
          </w:rPr>
        </w:r>
        <w:r w:rsidR="00495077">
          <w:rPr>
            <w:noProof/>
            <w:webHidden/>
          </w:rPr>
          <w:fldChar w:fldCharType="separate"/>
        </w:r>
        <w:r w:rsidR="00495077">
          <w:rPr>
            <w:noProof/>
            <w:webHidden/>
          </w:rPr>
          <w:t>6</w:t>
        </w:r>
        <w:r w:rsidR="00495077">
          <w:rPr>
            <w:noProof/>
            <w:webHidden/>
          </w:rPr>
          <w:fldChar w:fldCharType="end"/>
        </w:r>
      </w:hyperlink>
    </w:p>
    <w:p w14:paraId="6CF89621" w14:textId="647CEA66"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58" w:history="1">
        <w:r w:rsidR="00495077" w:rsidRPr="00482FAF">
          <w:rPr>
            <w:rStyle w:val="Hyperlink"/>
            <w:noProof/>
          </w:rPr>
          <w:t>Table 2 MCU and EVE Connection</w:t>
        </w:r>
        <w:r w:rsidR="00495077">
          <w:rPr>
            <w:noProof/>
            <w:webHidden/>
          </w:rPr>
          <w:tab/>
        </w:r>
        <w:r w:rsidR="00495077">
          <w:rPr>
            <w:noProof/>
            <w:webHidden/>
          </w:rPr>
          <w:fldChar w:fldCharType="begin"/>
        </w:r>
        <w:r w:rsidR="00495077">
          <w:rPr>
            <w:noProof/>
            <w:webHidden/>
          </w:rPr>
          <w:instrText xml:space="preserve"> PAGEREF _Toc58319258 \h </w:instrText>
        </w:r>
        <w:r w:rsidR="00495077">
          <w:rPr>
            <w:noProof/>
            <w:webHidden/>
          </w:rPr>
        </w:r>
        <w:r w:rsidR="00495077">
          <w:rPr>
            <w:noProof/>
            <w:webHidden/>
          </w:rPr>
          <w:fldChar w:fldCharType="separate"/>
        </w:r>
        <w:r w:rsidR="00495077">
          <w:rPr>
            <w:noProof/>
            <w:webHidden/>
          </w:rPr>
          <w:t>9</w:t>
        </w:r>
        <w:r w:rsidR="00495077">
          <w:rPr>
            <w:noProof/>
            <w:webHidden/>
          </w:rPr>
          <w:fldChar w:fldCharType="end"/>
        </w:r>
      </w:hyperlink>
    </w:p>
    <w:p w14:paraId="17A4694D" w14:textId="09CF5BD0" w:rsidR="00495077" w:rsidRDefault="00A10579">
      <w:pPr>
        <w:pStyle w:val="TableofFigures"/>
        <w:rPr>
          <w:rFonts w:asciiTheme="minorHAnsi" w:eastAsiaTheme="minorEastAsia" w:hAnsiTheme="minorHAnsi" w:cstheme="minorBidi"/>
          <w:bCs w:val="0"/>
          <w:noProof/>
          <w:sz w:val="22"/>
          <w:szCs w:val="22"/>
          <w:lang w:val="en-US" w:eastAsia="en-US"/>
        </w:rPr>
      </w:pPr>
      <w:hyperlink w:anchor="_Toc58319259" w:history="1">
        <w:r w:rsidR="00495077" w:rsidRPr="00482FAF">
          <w:rPr>
            <w:rStyle w:val="Hyperlink"/>
            <w:noProof/>
          </w:rPr>
          <w:t>Table 3 APIs to be changed</w:t>
        </w:r>
        <w:r w:rsidR="00495077">
          <w:rPr>
            <w:noProof/>
            <w:webHidden/>
          </w:rPr>
          <w:tab/>
        </w:r>
        <w:r w:rsidR="00495077">
          <w:rPr>
            <w:noProof/>
            <w:webHidden/>
          </w:rPr>
          <w:fldChar w:fldCharType="begin"/>
        </w:r>
        <w:r w:rsidR="00495077">
          <w:rPr>
            <w:noProof/>
            <w:webHidden/>
          </w:rPr>
          <w:instrText xml:space="preserve"> PAGEREF _Toc58319259 \h </w:instrText>
        </w:r>
        <w:r w:rsidR="00495077">
          <w:rPr>
            <w:noProof/>
            <w:webHidden/>
          </w:rPr>
        </w:r>
        <w:r w:rsidR="00495077">
          <w:rPr>
            <w:noProof/>
            <w:webHidden/>
          </w:rPr>
          <w:fldChar w:fldCharType="separate"/>
        </w:r>
        <w:r w:rsidR="00495077">
          <w:rPr>
            <w:noProof/>
            <w:webHidden/>
          </w:rPr>
          <w:t>26</w:t>
        </w:r>
        <w:r w:rsidR="00495077">
          <w:rPr>
            <w:noProof/>
            <w:webHidden/>
          </w:rPr>
          <w:fldChar w:fldCharType="end"/>
        </w:r>
      </w:hyperlink>
    </w:p>
    <w:p w14:paraId="64431AF8" w14:textId="19686573" w:rsidR="00503E5B" w:rsidRDefault="004C4913" w:rsidP="00503E5B">
      <w:pPr>
        <w:ind w:right="-330"/>
        <w:rPr>
          <w:szCs w:val="18"/>
          <w:u w:val="single"/>
        </w:rPr>
      </w:pPr>
      <w:r>
        <w:rPr>
          <w:szCs w:val="18"/>
          <w:u w:val="single"/>
        </w:rPr>
        <w:fldChar w:fldCharType="end"/>
      </w:r>
    </w:p>
    <w:p w14:paraId="7D6E945A" w14:textId="77777777" w:rsidR="00961DBF" w:rsidRPr="00A45231" w:rsidRDefault="00961DBF" w:rsidP="00503E5B">
      <w:pPr>
        <w:ind w:right="-330"/>
        <w:rPr>
          <w:szCs w:val="18"/>
          <w:u w:val="single"/>
        </w:rPr>
      </w:pPr>
    </w:p>
    <w:p w14:paraId="163E2EFE" w14:textId="77777777" w:rsidR="00503E5B" w:rsidRPr="00D47F57" w:rsidRDefault="00503E5B" w:rsidP="00503E5B">
      <w:pPr>
        <w:ind w:right="-330"/>
        <w:rPr>
          <w:b/>
          <w:sz w:val="24"/>
          <w:szCs w:val="24"/>
          <w:u w:val="single"/>
        </w:rPr>
      </w:pPr>
    </w:p>
    <w:p w14:paraId="6A9D8822" w14:textId="77777777" w:rsidR="00503E5B" w:rsidRPr="00D47F57" w:rsidRDefault="00503E5B" w:rsidP="00503E5B">
      <w:pPr>
        <w:ind w:right="-330"/>
        <w:rPr>
          <w:b/>
          <w:sz w:val="24"/>
          <w:szCs w:val="24"/>
          <w:u w:val="single"/>
        </w:rPr>
      </w:pPr>
    </w:p>
    <w:p w14:paraId="387C7398" w14:textId="77777777" w:rsidR="00503E5B" w:rsidRPr="00D47F57" w:rsidRDefault="00503E5B" w:rsidP="00503E5B">
      <w:pPr>
        <w:ind w:right="-330"/>
        <w:rPr>
          <w:b/>
          <w:sz w:val="24"/>
          <w:szCs w:val="24"/>
          <w:u w:val="single"/>
        </w:rPr>
      </w:pPr>
    </w:p>
    <w:p w14:paraId="196B4FA2" w14:textId="77777777" w:rsidR="00503E5B" w:rsidRPr="00D47F57" w:rsidRDefault="00503E5B" w:rsidP="00503E5B">
      <w:pPr>
        <w:ind w:right="-330"/>
        <w:rPr>
          <w:b/>
          <w:sz w:val="24"/>
          <w:szCs w:val="24"/>
          <w:u w:val="single"/>
        </w:rPr>
      </w:pPr>
    </w:p>
    <w:p w14:paraId="17827B4C" w14:textId="77777777" w:rsidR="00503E5B" w:rsidRPr="00D47F57" w:rsidRDefault="00503E5B" w:rsidP="00503E5B">
      <w:pPr>
        <w:ind w:right="-330"/>
        <w:rPr>
          <w:b/>
          <w:sz w:val="24"/>
          <w:szCs w:val="24"/>
          <w:u w:val="single"/>
        </w:rPr>
      </w:pPr>
    </w:p>
    <w:p w14:paraId="03C0D9CC" w14:textId="77777777" w:rsidR="00503E5B" w:rsidRPr="00D47F57" w:rsidRDefault="00503E5B" w:rsidP="00503E5B">
      <w:pPr>
        <w:ind w:right="-330"/>
        <w:rPr>
          <w:b/>
          <w:sz w:val="24"/>
          <w:szCs w:val="24"/>
          <w:u w:val="single"/>
        </w:rPr>
      </w:pPr>
    </w:p>
    <w:p w14:paraId="333AAF5C" w14:textId="77777777" w:rsidR="00503E5B" w:rsidRPr="00D47F57" w:rsidRDefault="00503E5B" w:rsidP="00503E5B">
      <w:pPr>
        <w:ind w:right="-330"/>
        <w:rPr>
          <w:b/>
          <w:sz w:val="24"/>
          <w:szCs w:val="24"/>
          <w:u w:val="single"/>
        </w:rPr>
      </w:pPr>
    </w:p>
    <w:p w14:paraId="4FDBF6F3" w14:textId="55FDE6EE" w:rsidR="00503E5B" w:rsidRPr="00F51F2B" w:rsidRDefault="00ED004D" w:rsidP="00F51F2B">
      <w:pPr>
        <w:pStyle w:val="Heading1"/>
        <w:numPr>
          <w:ilvl w:val="0"/>
          <w:numId w:val="0"/>
        </w:numPr>
        <w:ind w:left="432" w:hanging="432"/>
        <w:jc w:val="both"/>
      </w:pPr>
      <w:bookmarkStart w:id="3575" w:name="_Toc356480920"/>
      <w:bookmarkStart w:id="3576" w:name="_Toc356480969"/>
      <w:bookmarkStart w:id="3577" w:name="_Toc356481058"/>
      <w:bookmarkStart w:id="3578" w:name="_Toc356897932"/>
      <w:bookmarkStart w:id="3579" w:name="_Toc356908236"/>
      <w:bookmarkStart w:id="3580" w:name="_Toc356909239"/>
      <w:bookmarkStart w:id="3581" w:name="_Toc356480922"/>
      <w:bookmarkStart w:id="3582" w:name="_Toc356480971"/>
      <w:bookmarkStart w:id="3583" w:name="_Toc356481060"/>
      <w:bookmarkStart w:id="3584" w:name="_Toc356897934"/>
      <w:bookmarkStart w:id="3585" w:name="_Toc356908238"/>
      <w:bookmarkStart w:id="3586" w:name="_Toc356909241"/>
      <w:bookmarkStart w:id="3587" w:name="_Toc243986306"/>
      <w:bookmarkStart w:id="3588" w:name="_Toc361735798"/>
      <w:bookmarkStart w:id="3589" w:name="_Toc364328987"/>
      <w:bookmarkStart w:id="3590" w:name="_Toc109815983"/>
      <w:bookmarkEnd w:id="3575"/>
      <w:bookmarkEnd w:id="3576"/>
      <w:bookmarkEnd w:id="3577"/>
      <w:bookmarkEnd w:id="3578"/>
      <w:bookmarkEnd w:id="3579"/>
      <w:bookmarkEnd w:id="3580"/>
      <w:bookmarkEnd w:id="3581"/>
      <w:bookmarkEnd w:id="3582"/>
      <w:bookmarkEnd w:id="3583"/>
      <w:bookmarkEnd w:id="3584"/>
      <w:bookmarkEnd w:id="3585"/>
      <w:bookmarkEnd w:id="3586"/>
      <w:r>
        <w:lastRenderedPageBreak/>
        <w:t>A</w:t>
      </w:r>
      <w:r w:rsidR="00503E5B" w:rsidRPr="00F51F2B">
        <w:t>ppendix C– Revision History</w:t>
      </w:r>
      <w:bookmarkEnd w:id="3587"/>
      <w:bookmarkEnd w:id="3588"/>
      <w:bookmarkEnd w:id="3589"/>
      <w:bookmarkEnd w:id="3590"/>
    </w:p>
    <w:p w14:paraId="34B45F86" w14:textId="2129F5BE" w:rsidR="00ED6C7B" w:rsidRDefault="00ED6C7B" w:rsidP="00ED6C7B">
      <w:pPr>
        <w:spacing w:before="120" w:after="0" w:line="240" w:lineRule="auto"/>
      </w:pPr>
      <w:r>
        <w:t>Document Title:</w:t>
      </w:r>
      <w:r>
        <w:tab/>
      </w:r>
      <w:r>
        <w:tab/>
      </w:r>
      <w:r w:rsidR="00A10579">
        <w:fldChar w:fldCharType="begin"/>
      </w:r>
      <w:r w:rsidR="00A10579">
        <w:instrText xml:space="preserve"> DOCPROPERTY  Subject  \* MERGEFORMAT </w:instrText>
      </w:r>
      <w:r w:rsidR="00A10579">
        <w:fldChar w:fldCharType="separate"/>
      </w:r>
      <w:r w:rsidR="00495077">
        <w:t>BRT_AN_XXX</w:t>
      </w:r>
      <w:r w:rsidR="00A10579">
        <w:fldChar w:fldCharType="end"/>
      </w:r>
      <w:r>
        <w:t xml:space="preserve"> </w:t>
      </w:r>
      <w:r w:rsidR="00A10579">
        <w:fldChar w:fldCharType="begin"/>
      </w:r>
      <w:r w:rsidR="00A10579">
        <w:instrText xml:space="preserve"> DOCPROPERTY  Title  \* MERGEFORMAT </w:instrText>
      </w:r>
      <w:r w:rsidR="00A10579">
        <w:fldChar w:fldCharType="separate"/>
      </w:r>
      <w:r w:rsidR="00495077">
        <w:t xml:space="preserve">ESD 4.10 Exported Project Porting Guide for STM32L4 Discovery Board And </w:t>
      </w:r>
      <w:proofErr w:type="spellStart"/>
      <w:r w:rsidR="00495077">
        <w:t>FreeRTOS</w:t>
      </w:r>
      <w:proofErr w:type="spellEnd"/>
      <w:r w:rsidR="00A10579">
        <w:fldChar w:fldCharType="end"/>
      </w:r>
    </w:p>
    <w:p w14:paraId="06C16220" w14:textId="6563AE2D" w:rsidR="00ED6C7B" w:rsidRDefault="00ED6C7B" w:rsidP="00ED6C7B">
      <w:pPr>
        <w:spacing w:before="120" w:after="0" w:line="240" w:lineRule="auto"/>
      </w:pPr>
      <w:r>
        <w:t>Document Reference No.:</w:t>
      </w:r>
      <w:r>
        <w:tab/>
      </w:r>
      <w:r w:rsidR="0093455F" w:rsidRPr="00F51F2B">
        <w:rPr>
          <w:szCs w:val="18"/>
        </w:rPr>
        <w:fldChar w:fldCharType="begin"/>
      </w:r>
      <w:r w:rsidR="0093455F" w:rsidRPr="00F51F2B">
        <w:rPr>
          <w:szCs w:val="18"/>
        </w:rPr>
        <w:instrText xml:space="preserve"> DOCPROPERTY  "Document number"  \* MERGEFORMAT </w:instrText>
      </w:r>
      <w:r w:rsidR="0093455F" w:rsidRPr="00F51F2B">
        <w:rPr>
          <w:szCs w:val="18"/>
        </w:rPr>
        <w:fldChar w:fldCharType="separate"/>
      </w:r>
      <w:r w:rsidR="00495077">
        <w:rPr>
          <w:szCs w:val="18"/>
        </w:rPr>
        <w:t>BRT_000206</w:t>
      </w:r>
      <w:r w:rsidR="0093455F" w:rsidRPr="00F51F2B">
        <w:rPr>
          <w:szCs w:val="18"/>
        </w:rPr>
        <w:fldChar w:fldCharType="end"/>
      </w:r>
    </w:p>
    <w:p w14:paraId="43DE1791" w14:textId="6369C055" w:rsidR="00ED6C7B" w:rsidRPr="000E1E4A" w:rsidRDefault="00ED6C7B" w:rsidP="00ED6C7B">
      <w:pPr>
        <w:spacing w:before="120" w:after="0" w:line="240" w:lineRule="auto"/>
        <w:rPr>
          <w:szCs w:val="18"/>
        </w:rPr>
      </w:pPr>
      <w:r>
        <w:t xml:space="preserve">Clearance No.: </w:t>
      </w:r>
      <w:r>
        <w:tab/>
      </w:r>
      <w:r>
        <w:tab/>
      </w:r>
      <w:r>
        <w:tab/>
      </w:r>
      <w:r w:rsidR="000E1E4A" w:rsidRPr="000E1E4A">
        <w:rPr>
          <w:szCs w:val="18"/>
        </w:rPr>
        <w:fldChar w:fldCharType="begin"/>
      </w:r>
      <w:r w:rsidR="000E1E4A" w:rsidRPr="000E1E4A">
        <w:rPr>
          <w:szCs w:val="18"/>
        </w:rPr>
        <w:instrText xml:space="preserve"> DOCPROPERTY  Clearance #  \* MERGEFORMAT </w:instrText>
      </w:r>
      <w:r w:rsidR="000E1E4A" w:rsidRPr="000E1E4A">
        <w:rPr>
          <w:szCs w:val="18"/>
        </w:rPr>
        <w:fldChar w:fldCharType="separate"/>
      </w:r>
      <w:r w:rsidR="00495077">
        <w:rPr>
          <w:szCs w:val="18"/>
        </w:rPr>
        <w:t>NA</w:t>
      </w:r>
      <w:r w:rsidR="000E1E4A" w:rsidRPr="000E1E4A">
        <w:rPr>
          <w:szCs w:val="18"/>
        </w:rPr>
        <w:fldChar w:fldCharType="end"/>
      </w:r>
    </w:p>
    <w:p w14:paraId="3A3ADEC5" w14:textId="52C8DE3A" w:rsidR="00ED6C7B" w:rsidRDefault="00ED6C7B" w:rsidP="00ED6C7B">
      <w:pPr>
        <w:spacing w:before="120" w:after="0" w:line="240" w:lineRule="auto"/>
      </w:pPr>
      <w:r>
        <w:t>Product Page:</w:t>
      </w:r>
      <w:r>
        <w:tab/>
      </w:r>
      <w:r>
        <w:tab/>
      </w:r>
      <w:r>
        <w:tab/>
      </w:r>
      <w:r w:rsidR="00985480" w:rsidRPr="00985480">
        <w:t>ht</w:t>
      </w:r>
      <w:r w:rsidR="00985480">
        <w:t>tp://brtchip.com/utilities/#ESD4</w:t>
      </w:r>
    </w:p>
    <w:p w14:paraId="1EEC04C4" w14:textId="0577F72E" w:rsidR="005D492F" w:rsidRDefault="00ED6C7B" w:rsidP="00B35ABA">
      <w:pPr>
        <w:spacing w:before="120" w:after="0" w:line="240" w:lineRule="auto"/>
        <w:rPr>
          <w:lang w:val="en-US" w:eastAsia="en-US"/>
        </w:rPr>
      </w:pPr>
      <w:r>
        <w:t>Document Feedback:</w:t>
      </w:r>
      <w:r>
        <w:tab/>
      </w:r>
      <w:r>
        <w:tab/>
      </w:r>
      <w:hyperlink r:id="rId105" w:history="1">
        <w:r w:rsidRPr="006252F9">
          <w:rPr>
            <w:rStyle w:val="Hyperlink"/>
          </w:rPr>
          <w:t>Send Feedback</w:t>
        </w:r>
      </w:hyperlink>
      <w:r w:rsidR="005D492F" w:rsidRPr="00B35ABA">
        <w:rPr>
          <w:lang w:val="en-US" w:eastAsia="en-US"/>
        </w:rPr>
        <w:t xml:space="preserve">   </w:t>
      </w:r>
    </w:p>
    <w:p w14:paraId="3FE408B0" w14:textId="77777777" w:rsidR="00C16A15" w:rsidRPr="00B35ABA" w:rsidRDefault="00C16A15" w:rsidP="00B35ABA">
      <w:pPr>
        <w:spacing w:before="120" w:after="0" w:line="240" w:lineRule="auto"/>
        <w:rPr>
          <w:lang w:val="en-US" w:eastAsia="en-US"/>
        </w:rPr>
      </w:pPr>
    </w:p>
    <w:tbl>
      <w:tblPr>
        <w:tblStyle w:val="FTDITable"/>
        <w:tblW w:w="0" w:type="auto"/>
        <w:tblLook w:val="04A0" w:firstRow="1" w:lastRow="0" w:firstColumn="1" w:lastColumn="0" w:noHBand="0" w:noVBand="1"/>
      </w:tblPr>
      <w:tblGrid>
        <w:gridCol w:w="1530"/>
        <w:gridCol w:w="4992"/>
        <w:gridCol w:w="2494"/>
      </w:tblGrid>
      <w:tr w:rsidR="00C16A15" w14:paraId="1F06F811" w14:textId="77777777" w:rsidTr="00973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2A2E2BF8" w14:textId="77777777" w:rsidR="00C16A15" w:rsidRDefault="00C16A15" w:rsidP="00722471">
            <w:r>
              <w:t>Revision</w:t>
            </w:r>
          </w:p>
        </w:tc>
        <w:tc>
          <w:tcPr>
            <w:tcW w:w="4992" w:type="dxa"/>
          </w:tcPr>
          <w:p w14:paraId="48598F60" w14:textId="77777777" w:rsidR="00C16A15" w:rsidRDefault="00C16A15" w:rsidP="00722471">
            <w:pPr>
              <w:jc w:val="left"/>
              <w:cnfStyle w:val="100000000000" w:firstRow="1" w:lastRow="0" w:firstColumn="0" w:lastColumn="0" w:oddVBand="0" w:evenVBand="0" w:oddHBand="0" w:evenHBand="0" w:firstRowFirstColumn="0" w:firstRowLastColumn="0" w:lastRowFirstColumn="0" w:lastRowLastColumn="0"/>
            </w:pPr>
            <w:r>
              <w:t>Changes</w:t>
            </w:r>
          </w:p>
        </w:tc>
        <w:tc>
          <w:tcPr>
            <w:tcW w:w="2494" w:type="dxa"/>
          </w:tcPr>
          <w:p w14:paraId="2EDE3E40" w14:textId="77777777" w:rsidR="00C16A15" w:rsidRDefault="00C16A15" w:rsidP="00722471">
            <w:pPr>
              <w:cnfStyle w:val="100000000000" w:firstRow="1" w:lastRow="0" w:firstColumn="0" w:lastColumn="0" w:oddVBand="0" w:evenVBand="0" w:oddHBand="0" w:evenHBand="0" w:firstRowFirstColumn="0" w:firstRowLastColumn="0" w:lastRowFirstColumn="0" w:lastRowLastColumn="0"/>
            </w:pPr>
            <w:r>
              <w:t>Date</w:t>
            </w:r>
          </w:p>
        </w:tc>
      </w:tr>
      <w:tr w:rsidR="00A77A5D" w14:paraId="2EF93946" w14:textId="77777777" w:rsidTr="00973358">
        <w:tc>
          <w:tcPr>
            <w:cnfStyle w:val="001000000000" w:firstRow="0" w:lastRow="0" w:firstColumn="1" w:lastColumn="0" w:oddVBand="0" w:evenVBand="0" w:oddHBand="0" w:evenHBand="0" w:firstRowFirstColumn="0" w:firstRowLastColumn="0" w:lastRowFirstColumn="0" w:lastRowLastColumn="0"/>
            <w:tcW w:w="1530" w:type="dxa"/>
          </w:tcPr>
          <w:p w14:paraId="69675D58" w14:textId="7F02303B" w:rsidR="00985480" w:rsidRDefault="00985480" w:rsidP="00722471">
            <w:r>
              <w:t>0.1</w:t>
            </w:r>
          </w:p>
        </w:tc>
        <w:tc>
          <w:tcPr>
            <w:tcW w:w="4992" w:type="dxa"/>
          </w:tcPr>
          <w:p w14:paraId="3D74E983" w14:textId="12014D7C" w:rsidR="00A77A5D" w:rsidRDefault="00985480" w:rsidP="00C16A15">
            <w:pPr>
              <w:jc w:val="left"/>
              <w:cnfStyle w:val="000000000000" w:firstRow="0" w:lastRow="0" w:firstColumn="0" w:lastColumn="0" w:oddVBand="0" w:evenVBand="0" w:oddHBand="0" w:evenHBand="0" w:firstRowFirstColumn="0" w:firstRowLastColumn="0" w:lastRowFirstColumn="0" w:lastRowLastColumn="0"/>
            </w:pPr>
            <w:r>
              <w:t xml:space="preserve">First Draft </w:t>
            </w:r>
          </w:p>
        </w:tc>
        <w:tc>
          <w:tcPr>
            <w:tcW w:w="2494" w:type="dxa"/>
          </w:tcPr>
          <w:p w14:paraId="492F19AF" w14:textId="4223E21B" w:rsidR="00A77A5D" w:rsidRPr="00B31678" w:rsidRDefault="00A77A5D" w:rsidP="00985480">
            <w:pPr>
              <w:ind w:right="-330"/>
              <w:jc w:val="left"/>
              <w:cnfStyle w:val="000000000000" w:firstRow="0" w:lastRow="0" w:firstColumn="0" w:lastColumn="0" w:oddVBand="0" w:evenVBand="0" w:oddHBand="0" w:evenHBand="0" w:firstRowFirstColumn="0" w:firstRowLastColumn="0" w:lastRowFirstColumn="0" w:lastRowLastColumn="0"/>
              <w:rPr>
                <w:szCs w:val="18"/>
              </w:rPr>
            </w:pPr>
            <w:r>
              <w:rPr>
                <w:szCs w:val="18"/>
              </w:rPr>
              <w:t xml:space="preserve">         </w:t>
            </w:r>
            <w:r w:rsidR="0054220F">
              <w:rPr>
                <w:szCs w:val="18"/>
              </w:rPr>
              <w:t>20</w:t>
            </w:r>
            <w:r w:rsidR="00973358">
              <w:rPr>
                <w:szCs w:val="18"/>
              </w:rPr>
              <w:t>20-17-11</w:t>
            </w:r>
          </w:p>
        </w:tc>
      </w:tr>
    </w:tbl>
    <w:p w14:paraId="6E87C9DB" w14:textId="77777777" w:rsidR="00C16A15" w:rsidRDefault="00C16A15" w:rsidP="00C16A15">
      <w:pPr>
        <w:rPr>
          <w:lang w:val="en-GB" w:eastAsia="en-GB"/>
        </w:rPr>
      </w:pPr>
    </w:p>
    <w:p w14:paraId="6A57B929" w14:textId="77777777" w:rsidR="00C16A15" w:rsidRDefault="00C16A15" w:rsidP="00C16A15">
      <w:pPr>
        <w:rPr>
          <w:lang w:val="en-GB" w:eastAsia="en-GB"/>
        </w:rPr>
      </w:pPr>
    </w:p>
    <w:p w14:paraId="42675B98" w14:textId="6730FAD2" w:rsidR="00ED004D" w:rsidRDefault="00ED004D">
      <w:pPr>
        <w:rPr>
          <w:lang w:val="en-GB" w:eastAsia="en-GB"/>
        </w:rPr>
      </w:pPr>
      <w:r>
        <w:rPr>
          <w:lang w:val="en-GB" w:eastAsia="en-GB"/>
        </w:rPr>
        <w:br w:type="page"/>
      </w:r>
    </w:p>
    <w:p w14:paraId="04CC57A4" w14:textId="77777777" w:rsidR="00ED004D" w:rsidRPr="00687D0D" w:rsidRDefault="00ED004D" w:rsidP="00ED004D">
      <w:pPr>
        <w:pStyle w:val="Normal8Bold"/>
        <w:rPr>
          <w:rFonts w:ascii="Verdana" w:hAnsi="Verdana"/>
          <w:sz w:val="28"/>
          <w:szCs w:val="28"/>
          <w:u w:val="single"/>
        </w:rPr>
      </w:pPr>
      <w:r w:rsidRPr="00687D0D">
        <w:rPr>
          <w:rFonts w:ascii="Verdana" w:hAnsi="Verdana"/>
          <w:sz w:val="28"/>
          <w:szCs w:val="28"/>
          <w:u w:val="single"/>
        </w:rPr>
        <w:lastRenderedPageBreak/>
        <w:t>Revision History</w:t>
      </w:r>
    </w:p>
    <w:p w14:paraId="2E4AD0D2" w14:textId="77777777" w:rsidR="00ED004D" w:rsidRPr="00005DBD" w:rsidRDefault="00ED004D" w:rsidP="00ED004D"/>
    <w:p w14:paraId="0739E282" w14:textId="77777777" w:rsidR="00ED004D" w:rsidRPr="00005DBD" w:rsidRDefault="00ED004D" w:rsidP="00ED004D">
      <w:r w:rsidRPr="00005DBD">
        <w:t xml:space="preserve">Revision history (internal use only, please clearly state </w:t>
      </w:r>
      <w:r>
        <w:t>all</w:t>
      </w:r>
      <w:r w:rsidRPr="00005DBD">
        <w:t xml:space="preserve"> changes here before saving the file)</w:t>
      </w:r>
    </w:p>
    <w:tbl>
      <w:tblPr>
        <w:tblStyle w:val="FTDITable"/>
        <w:tblW w:w="0" w:type="auto"/>
        <w:tblLook w:val="04A0" w:firstRow="1" w:lastRow="0" w:firstColumn="1" w:lastColumn="0" w:noHBand="0" w:noVBand="1"/>
      </w:tblPr>
      <w:tblGrid>
        <w:gridCol w:w="1249"/>
        <w:gridCol w:w="1661"/>
        <w:gridCol w:w="4413"/>
        <w:gridCol w:w="1693"/>
      </w:tblGrid>
      <w:tr w:rsidR="00ED004D" w:rsidRPr="00AC2D6A" w14:paraId="16C1AE3E" w14:textId="77777777" w:rsidTr="00DB42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tcPr>
          <w:p w14:paraId="52B33D03" w14:textId="77777777" w:rsidR="00ED004D" w:rsidRPr="00AC2D6A" w:rsidRDefault="00ED004D" w:rsidP="00F727FB">
            <w:r w:rsidRPr="00AC2D6A">
              <w:t>Revision</w:t>
            </w:r>
          </w:p>
        </w:tc>
        <w:tc>
          <w:tcPr>
            <w:tcW w:w="1697" w:type="dxa"/>
          </w:tcPr>
          <w:p w14:paraId="4138873D" w14:textId="77777777" w:rsidR="00ED004D" w:rsidRPr="00AC2D6A" w:rsidRDefault="00ED004D" w:rsidP="00F727FB">
            <w:pPr>
              <w:cnfStyle w:val="100000000000" w:firstRow="1" w:lastRow="0" w:firstColumn="0" w:lastColumn="0" w:oddVBand="0" w:evenVBand="0" w:oddHBand="0" w:evenHBand="0" w:firstRowFirstColumn="0" w:firstRowLastColumn="0" w:lastRowFirstColumn="0" w:lastRowLastColumn="0"/>
            </w:pPr>
            <w:r w:rsidRPr="00AC2D6A">
              <w:t>Date</w:t>
            </w:r>
          </w:p>
          <w:p w14:paraId="30A8FF42" w14:textId="77777777" w:rsidR="00ED004D" w:rsidRPr="00AC2D6A" w:rsidRDefault="00ED004D" w:rsidP="00F727FB">
            <w:pPr>
              <w:cnfStyle w:val="100000000000" w:firstRow="1" w:lastRow="0" w:firstColumn="0" w:lastColumn="0" w:oddVBand="0" w:evenVBand="0" w:oddHBand="0" w:evenHBand="0" w:firstRowFirstColumn="0" w:firstRowLastColumn="0" w:lastRowFirstColumn="0" w:lastRowLastColumn="0"/>
            </w:pPr>
            <w:r w:rsidRPr="00AC2D6A">
              <w:t>YYYY-MM-DD</w:t>
            </w:r>
          </w:p>
        </w:tc>
        <w:tc>
          <w:tcPr>
            <w:tcW w:w="4558" w:type="dxa"/>
          </w:tcPr>
          <w:p w14:paraId="5E55677C" w14:textId="77777777" w:rsidR="00ED004D" w:rsidRPr="00AC2D6A" w:rsidRDefault="00ED004D" w:rsidP="00F727FB">
            <w:pPr>
              <w:jc w:val="left"/>
              <w:cnfStyle w:val="100000000000" w:firstRow="1" w:lastRow="0" w:firstColumn="0" w:lastColumn="0" w:oddVBand="0" w:evenVBand="0" w:oddHBand="0" w:evenHBand="0" w:firstRowFirstColumn="0" w:firstRowLastColumn="0" w:lastRowFirstColumn="0" w:lastRowLastColumn="0"/>
            </w:pPr>
            <w:r w:rsidRPr="00AC2D6A">
              <w:t>Changes</w:t>
            </w:r>
          </w:p>
        </w:tc>
        <w:tc>
          <w:tcPr>
            <w:tcW w:w="1731" w:type="dxa"/>
          </w:tcPr>
          <w:p w14:paraId="0D6FD817" w14:textId="77777777" w:rsidR="00ED004D" w:rsidRPr="00AC2D6A" w:rsidRDefault="00ED004D" w:rsidP="00F727FB">
            <w:pPr>
              <w:jc w:val="left"/>
              <w:cnfStyle w:val="100000000000" w:firstRow="1" w:lastRow="0" w:firstColumn="0" w:lastColumn="0" w:oddVBand="0" w:evenVBand="0" w:oddHBand="0" w:evenHBand="0" w:firstRowFirstColumn="0" w:firstRowLastColumn="0" w:lastRowFirstColumn="0" w:lastRowLastColumn="0"/>
            </w:pPr>
            <w:r w:rsidRPr="00AC2D6A">
              <w:t>Editor</w:t>
            </w:r>
          </w:p>
        </w:tc>
      </w:tr>
      <w:tr w:rsidR="00ED004D" w:rsidRPr="00005DBD" w14:paraId="69C4BBDB" w14:textId="77777777" w:rsidTr="00DB42E6">
        <w:tc>
          <w:tcPr>
            <w:cnfStyle w:val="001000000000" w:firstRow="0" w:lastRow="0" w:firstColumn="1" w:lastColumn="0" w:oddVBand="0" w:evenVBand="0" w:oddHBand="0" w:evenHBand="0" w:firstRowFirstColumn="0" w:firstRowLastColumn="0" w:lastRowFirstColumn="0" w:lastRowLastColumn="0"/>
            <w:tcW w:w="1256" w:type="dxa"/>
          </w:tcPr>
          <w:p w14:paraId="1F4649BB" w14:textId="5113C8A7" w:rsidR="00ED004D" w:rsidRPr="00005DBD" w:rsidRDefault="00ED004D" w:rsidP="00DB42E6">
            <w:pPr>
              <w:rPr>
                <w:rFonts w:eastAsiaTheme="minorEastAsia" w:cstheme="minorBidi"/>
                <w:bCs w:val="0"/>
                <w:szCs w:val="22"/>
                <w:lang w:val="en-SG" w:eastAsia="en-SG"/>
              </w:rPr>
            </w:pPr>
          </w:p>
        </w:tc>
        <w:tc>
          <w:tcPr>
            <w:tcW w:w="1697" w:type="dxa"/>
          </w:tcPr>
          <w:p w14:paraId="6687502A" w14:textId="5C8F4631" w:rsidR="00ED004D" w:rsidRPr="00005DBD" w:rsidRDefault="00ED004D" w:rsidP="00F727FB">
            <w:pPr>
              <w:cnfStyle w:val="000000000000" w:firstRow="0" w:lastRow="0" w:firstColumn="0" w:lastColumn="0" w:oddVBand="0" w:evenVBand="0" w:oddHBand="0" w:evenHBand="0" w:firstRowFirstColumn="0" w:firstRowLastColumn="0" w:lastRowFirstColumn="0" w:lastRowLastColumn="0"/>
            </w:pPr>
          </w:p>
        </w:tc>
        <w:tc>
          <w:tcPr>
            <w:tcW w:w="4558" w:type="dxa"/>
          </w:tcPr>
          <w:p w14:paraId="701B552A" w14:textId="7F84AACD" w:rsidR="00ED004D" w:rsidRPr="00005DBD" w:rsidRDefault="00ED004D" w:rsidP="00F727FB">
            <w:pPr>
              <w:jc w:val="left"/>
              <w:cnfStyle w:val="000000000000" w:firstRow="0" w:lastRow="0" w:firstColumn="0" w:lastColumn="0" w:oddVBand="0" w:evenVBand="0" w:oddHBand="0" w:evenHBand="0" w:firstRowFirstColumn="0" w:firstRowLastColumn="0" w:lastRowFirstColumn="0" w:lastRowLastColumn="0"/>
            </w:pPr>
          </w:p>
        </w:tc>
        <w:tc>
          <w:tcPr>
            <w:tcW w:w="1731" w:type="dxa"/>
          </w:tcPr>
          <w:p w14:paraId="639F1A67" w14:textId="5D299A6C" w:rsidR="00ED004D" w:rsidRPr="00005DBD" w:rsidRDefault="00ED004D" w:rsidP="00F727FB">
            <w:pPr>
              <w:jc w:val="left"/>
              <w:cnfStyle w:val="000000000000" w:firstRow="0" w:lastRow="0" w:firstColumn="0" w:lastColumn="0" w:oddVBand="0" w:evenVBand="0" w:oddHBand="0" w:evenHBand="0" w:firstRowFirstColumn="0" w:firstRowLastColumn="0" w:lastRowFirstColumn="0" w:lastRowLastColumn="0"/>
            </w:pPr>
          </w:p>
        </w:tc>
      </w:tr>
    </w:tbl>
    <w:p w14:paraId="31B55723" w14:textId="77777777" w:rsidR="007473FD" w:rsidRDefault="007473FD" w:rsidP="00AC6886">
      <w:pPr>
        <w:rPr>
          <w:noProof/>
          <w:lang w:eastAsia="zh-CN"/>
        </w:rPr>
      </w:pPr>
    </w:p>
    <w:p w14:paraId="0DF27BA4" w14:textId="7CAB79BF" w:rsidR="007473FD" w:rsidRDefault="007473FD" w:rsidP="00AC6886">
      <w:pPr>
        <w:rPr>
          <w:noProof/>
          <w:lang w:eastAsia="zh-CN"/>
        </w:rPr>
      </w:pPr>
    </w:p>
    <w:p w14:paraId="3CBA0FBE" w14:textId="77777777" w:rsidR="007473FD" w:rsidRDefault="007473FD" w:rsidP="00AC6886">
      <w:pPr>
        <w:rPr>
          <w:noProof/>
          <w:lang w:eastAsia="zh-CN"/>
        </w:rPr>
      </w:pPr>
    </w:p>
    <w:bookmarkEnd w:id="5"/>
    <w:p w14:paraId="7FBF34CC" w14:textId="0E88AC1D" w:rsidR="006D74A5" w:rsidRPr="0040758B" w:rsidRDefault="006D74A5" w:rsidP="00AC6886">
      <w:pPr>
        <w:rPr>
          <w:rFonts w:cs="Courier New"/>
          <w:b/>
        </w:rPr>
      </w:pPr>
    </w:p>
    <w:sectPr w:rsidR="006D74A5" w:rsidRPr="0040758B" w:rsidSect="00A31407">
      <w:headerReference w:type="default" r:id="rId106"/>
      <w:footerReference w:type="default" r:id="rId107"/>
      <w:footerReference w:type="first" r:id="rId108"/>
      <w:type w:val="continuous"/>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06" w:author="Gordon McNab (BRT-UK)" w:date="2022-07-26T15:58:00Z" w:initials="GM(U">
    <w:p w14:paraId="218534E7" w14:textId="77777777" w:rsidR="0071750D" w:rsidRDefault="0071750D" w:rsidP="00E73B2A">
      <w:pPr>
        <w:pStyle w:val="CommentText"/>
      </w:pPr>
      <w:r>
        <w:rPr>
          <w:rStyle w:val="CommentReference"/>
        </w:rPr>
        <w:annotationRef/>
      </w:r>
      <w:r>
        <w:t>Update screenshot</w:t>
      </w:r>
    </w:p>
  </w:comment>
  <w:comment w:id="429" w:author="Gordon McNab (BRT-UK)" w:date="2022-07-20T11:03:00Z" w:initials="GM(U">
    <w:p w14:paraId="229D15F9" w14:textId="0E4B51A5" w:rsidR="00161907" w:rsidRDefault="00161907" w:rsidP="003E54A0">
      <w:pPr>
        <w:pStyle w:val="CommentText"/>
      </w:pPr>
      <w:r>
        <w:rPr>
          <w:rStyle w:val="CommentReference"/>
        </w:rPr>
        <w:annotationRef/>
      </w:r>
      <w:r>
        <w:t>Change this picture to show an MM900EV2B platform.</w:t>
      </w:r>
    </w:p>
  </w:comment>
  <w:comment w:id="1116" w:author="Gordon McNab (BRT-UK)" w:date="2022-07-21T16:40:00Z" w:initials="GM(U">
    <w:p w14:paraId="29D2E52D" w14:textId="77777777" w:rsidR="000D24DA" w:rsidRDefault="000D24DA" w:rsidP="004828B4">
      <w:pPr>
        <w:pStyle w:val="CommentText"/>
      </w:pPr>
      <w:r>
        <w:rPr>
          <w:rStyle w:val="CommentReference"/>
        </w:rPr>
        <w:annotationRef/>
      </w:r>
      <w:r>
        <w:t>It says STM32L476_Generated here. Next dialog says STM32L476_Porting. Is this a problem?</w:t>
      </w:r>
    </w:p>
  </w:comment>
  <w:comment w:id="2176" w:author="Gordon McNab (BRT-UK)" w:date="2022-07-25T14:30:00Z" w:initials="GM(U">
    <w:p w14:paraId="4C644421" w14:textId="77777777" w:rsidR="00A26D82" w:rsidRDefault="00A26D82" w:rsidP="00C16584">
      <w:pPr>
        <w:pStyle w:val="CommentText"/>
      </w:pPr>
      <w:r>
        <w:rPr>
          <w:rStyle w:val="CommentReference"/>
        </w:rPr>
        <w:annotationRef/>
      </w:r>
      <w:r>
        <w:t>Update to the new EAB screenshots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18534E7" w15:done="0"/>
  <w15:commentEx w15:paraId="229D15F9" w15:done="0"/>
  <w15:commentEx w15:paraId="29D2E52D" w15:done="0"/>
  <w15:commentEx w15:paraId="4C6444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8A8DAD" w16cex:dateUtc="2022-07-26T14:58:00Z"/>
  <w16cex:commentExtensible w16cex:durableId="26825F9A" w16cex:dateUtc="2022-07-20T10:03:00Z"/>
  <w16cex:commentExtensible w16cex:durableId="2683FFF9" w16cex:dateUtc="2022-07-21T15:40:00Z"/>
  <w16cex:commentExtensible w16cex:durableId="26892787" w16cex:dateUtc="2022-07-25T1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18534E7" w16cid:durableId="268A8DAD"/>
  <w16cid:commentId w16cid:paraId="229D15F9" w16cid:durableId="26825F9A"/>
  <w16cid:commentId w16cid:paraId="29D2E52D" w16cid:durableId="2683FFF9"/>
  <w16cid:commentId w16cid:paraId="4C644421" w16cid:durableId="268927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6ECD01" w14:textId="77777777" w:rsidR="00A10579" w:rsidRDefault="00A10579" w:rsidP="00626DD3">
      <w:pPr>
        <w:spacing w:after="0" w:line="240" w:lineRule="auto"/>
      </w:pPr>
      <w:r>
        <w:separator/>
      </w:r>
    </w:p>
  </w:endnote>
  <w:endnote w:type="continuationSeparator" w:id="0">
    <w:p w14:paraId="330C09BF" w14:textId="77777777" w:rsidR="00A10579" w:rsidRDefault="00A10579" w:rsidP="00626DD3">
      <w:pPr>
        <w:spacing w:after="0" w:line="240" w:lineRule="auto"/>
      </w:pPr>
      <w:r>
        <w:continuationSeparator/>
      </w:r>
    </w:p>
  </w:endnote>
  <w:endnote w:type="continuationNotice" w:id="1">
    <w:p w14:paraId="4FA4A3B3" w14:textId="77777777" w:rsidR="00A10579" w:rsidRDefault="00A1057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5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DD731" w14:textId="0608C61E" w:rsidR="00504154" w:rsidRPr="000A0EE3" w:rsidRDefault="00504154" w:rsidP="00E61DCE">
    <w:pPr>
      <w:pStyle w:val="NoSpacing"/>
      <w:tabs>
        <w:tab w:val="right" w:pos="9000"/>
      </w:tabs>
      <w:rPr>
        <w:rFonts w:ascii="Verdana" w:hAnsi="Verdana"/>
        <w:i w:val="0"/>
      </w:rPr>
    </w:pPr>
    <w:r>
      <w:rPr>
        <w:noProof/>
        <w:lang w:val="en-US" w:eastAsia="en-US"/>
      </w:rPr>
      <mc:AlternateContent>
        <mc:Choice Requires="wps">
          <w:drawing>
            <wp:anchor distT="4294967295" distB="4294967295" distL="114300" distR="114300" simplePos="0" relativeHeight="251658242" behindDoc="0" locked="0" layoutInCell="1" allowOverlap="1" wp14:anchorId="5A09CC42" wp14:editId="52B99AA1">
              <wp:simplePos x="0" y="0"/>
              <wp:positionH relativeFrom="margin">
                <wp:align>center</wp:align>
              </wp:positionH>
              <wp:positionV relativeFrom="paragraph">
                <wp:posOffset>23882</wp:posOffset>
              </wp:positionV>
              <wp:extent cx="5943600" cy="0"/>
              <wp:effectExtent l="0" t="19050" r="19050" b="19050"/>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straightConnector1">
                        <a:avLst/>
                      </a:prstGeom>
                      <a:noFill/>
                      <a:ln w="285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3A230A5" id="_x0000_t32" coordsize="21600,21600" o:spt="32" o:oned="t" path="m,l21600,21600e" filled="f">
              <v:path arrowok="t" fillok="f" o:connecttype="none"/>
              <o:lock v:ext="edit" shapetype="t"/>
            </v:shapetype>
            <v:shape id="Straight Arrow Connector 15" o:spid="_x0000_s1026" type="#_x0000_t32" style="position:absolute;margin-left:0;margin-top:1.9pt;width:468pt;height:0;z-index:251658242;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" strokecolor="black [3213]" strokeweight="2.25pt">
              <w10:wrap anchorx="margin"/>
            </v:shape>
          </w:pict>
        </mc:Fallback>
      </mc:AlternateContent>
    </w:r>
    <w:r>
      <w:tab/>
    </w:r>
    <w:r>
      <w:tab/>
    </w:r>
    <w:r w:rsidRPr="000A0EE3">
      <w:rPr>
        <w:rFonts w:ascii="Verdana" w:hAnsi="Verdana"/>
        <w:i w:val="0"/>
      </w:rPr>
      <w:fldChar w:fldCharType="begin"/>
    </w:r>
    <w:r w:rsidRPr="000A0EE3">
      <w:rPr>
        <w:rFonts w:ascii="Verdana" w:hAnsi="Verdana"/>
        <w:i w:val="0"/>
      </w:rPr>
      <w:instrText xml:space="preserve"> PAGE   \* MERGEFORMAT </w:instrText>
    </w:r>
    <w:r w:rsidRPr="000A0EE3">
      <w:rPr>
        <w:rFonts w:ascii="Verdana" w:hAnsi="Verdana"/>
        <w:i w:val="0"/>
      </w:rPr>
      <w:fldChar w:fldCharType="separate"/>
    </w:r>
    <w:r>
      <w:rPr>
        <w:rFonts w:ascii="Verdana" w:hAnsi="Verdana"/>
        <w:i w:val="0"/>
        <w:noProof/>
      </w:rPr>
      <w:t>37</w:t>
    </w:r>
    <w:r w:rsidRPr="000A0EE3">
      <w:rPr>
        <w:rFonts w:ascii="Verdana" w:hAnsi="Verdana"/>
        <w:i w:val="0"/>
        <w:noProof/>
      </w:rPr>
      <w:fldChar w:fldCharType="end"/>
    </w:r>
  </w:p>
  <w:p w14:paraId="73655D1F" w14:textId="38B515D5" w:rsidR="00504154" w:rsidRPr="000A0EE3" w:rsidRDefault="00A10579" w:rsidP="00E61DCE">
    <w:pPr>
      <w:pStyle w:val="NoSpacing"/>
      <w:tabs>
        <w:tab w:val="right" w:pos="9000"/>
      </w:tabs>
      <w:rPr>
        <w:rFonts w:ascii="Verdana" w:hAnsi="Verdana"/>
        <w:i w:val="0"/>
        <w:sz w:val="14"/>
        <w:szCs w:val="14"/>
      </w:rPr>
    </w:pPr>
    <w:hyperlink r:id="rId1" w:history="1">
      <w:r w:rsidR="00504154" w:rsidRPr="000A0EE3">
        <w:rPr>
          <w:rStyle w:val="Hyperlink"/>
          <w:rFonts w:ascii="Verdana" w:hAnsi="Verdana"/>
          <w:i w:val="0"/>
          <w:sz w:val="14"/>
          <w:szCs w:val="14"/>
        </w:rPr>
        <w:t>Product Page</w:t>
      </w:r>
    </w:hyperlink>
    <w:r w:rsidR="00504154" w:rsidRPr="000A0EE3">
      <w:rPr>
        <w:rFonts w:ascii="Verdana" w:hAnsi="Verdana"/>
        <w:i w:val="0"/>
        <w:sz w:val="14"/>
        <w:szCs w:val="14"/>
      </w:rPr>
      <w:tab/>
    </w:r>
  </w:p>
  <w:p w14:paraId="12B264CD" w14:textId="37013CC0" w:rsidR="00504154" w:rsidRPr="000A0EE3" w:rsidRDefault="00A10579" w:rsidP="00E61DCE">
    <w:pPr>
      <w:pStyle w:val="NoSpacing"/>
      <w:tabs>
        <w:tab w:val="right" w:pos="9000"/>
      </w:tabs>
      <w:rPr>
        <w:rFonts w:ascii="Verdana" w:hAnsi="Verdana"/>
        <w:i w:val="0"/>
        <w:sz w:val="14"/>
        <w:szCs w:val="14"/>
      </w:rPr>
    </w:pPr>
    <w:hyperlink r:id="rId2" w:history="1">
      <w:r w:rsidR="00504154" w:rsidRPr="000A0EE3">
        <w:rPr>
          <w:rStyle w:val="Hyperlink"/>
          <w:rFonts w:ascii="Verdana" w:hAnsi="Verdana"/>
          <w:i w:val="0"/>
          <w:sz w:val="14"/>
          <w:szCs w:val="14"/>
        </w:rPr>
        <w:t>Document Feedback</w:t>
      </w:r>
    </w:hyperlink>
    <w:r w:rsidR="00504154" w:rsidRPr="000A0EE3">
      <w:rPr>
        <w:rFonts w:ascii="Verdana" w:hAnsi="Verdana"/>
        <w:i w:val="0"/>
        <w:sz w:val="14"/>
        <w:szCs w:val="14"/>
      </w:rPr>
      <w:tab/>
      <w:t xml:space="preserve">Copyright © </w:t>
    </w:r>
    <w:proofErr w:type="spellStart"/>
    <w:r w:rsidR="00504154" w:rsidRPr="000A0EE3">
      <w:rPr>
        <w:rFonts w:ascii="Verdana" w:hAnsi="Verdana"/>
        <w:i w:val="0"/>
        <w:sz w:val="14"/>
        <w:szCs w:val="14"/>
      </w:rPr>
      <w:t>Bridgetek</w:t>
    </w:r>
    <w:proofErr w:type="spellEnd"/>
    <w:r w:rsidR="00504154">
      <w:rPr>
        <w:rFonts w:ascii="Verdana" w:hAnsi="Verdana"/>
        <w:i w:val="0"/>
        <w:sz w:val="14"/>
        <w:szCs w:val="14"/>
      </w:rPr>
      <w:t xml:space="preserve"> Pte</w:t>
    </w:r>
    <w:r w:rsidR="00504154" w:rsidRPr="000A0EE3">
      <w:rPr>
        <w:rFonts w:ascii="Verdana" w:hAnsi="Verdana"/>
        <w:i w:val="0"/>
        <w:sz w:val="14"/>
        <w:szCs w:val="14"/>
      </w:rPr>
      <w:t xml:space="preserve"> Limited</w:t>
    </w:r>
  </w:p>
  <w:p w14:paraId="7AE9A405" w14:textId="77777777" w:rsidR="00504154" w:rsidRDefault="005041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A69EE" w14:textId="77777777" w:rsidR="00504154" w:rsidRPr="00AC6886" w:rsidRDefault="00504154" w:rsidP="00AC6886">
    <w:pPr>
      <w:pStyle w:val="Footer"/>
      <w:jc w:val="both"/>
    </w:pPr>
    <w:r w:rsidRPr="00AC6886">
      <w:t xml:space="preserve">Use of </w:t>
    </w:r>
    <w:proofErr w:type="spellStart"/>
    <w:r w:rsidRPr="00AC6886">
      <w:t>Bridgetek</w:t>
    </w:r>
    <w:proofErr w:type="spellEnd"/>
    <w:r w:rsidRPr="00AC6886">
      <w:t xml:space="preserve"> Pte devices in life support and/or safety applications is entirely at the user’s risk, and the user agrees to defend, indemnify and hold </w:t>
    </w:r>
    <w:proofErr w:type="spellStart"/>
    <w:r w:rsidRPr="00AC6886">
      <w:t>Bridgetek</w:t>
    </w:r>
    <w:proofErr w:type="spellEnd"/>
    <w:r w:rsidRPr="00AC6886">
      <w:t xml:space="preserve"> Pte harmless from any and all damages, claims, suits or expense resulting from such use.</w:t>
    </w:r>
  </w:p>
  <w:p w14:paraId="6CDE8555" w14:textId="77777777" w:rsidR="00504154" w:rsidRDefault="00504154" w:rsidP="00CC6844">
    <w:pPr>
      <w:pStyle w:val="Footer"/>
    </w:pPr>
  </w:p>
  <w:p w14:paraId="2FADFEB9" w14:textId="77777777" w:rsidR="00504154" w:rsidRDefault="00504154" w:rsidP="00CC6844">
    <w:pPr>
      <w:pStyle w:val="Footer"/>
    </w:pPr>
  </w:p>
  <w:p w14:paraId="4111C7D0" w14:textId="77777777" w:rsidR="00504154" w:rsidRDefault="00504154" w:rsidP="00AC6886">
    <w:pPr>
      <w:pStyle w:val="Footer"/>
      <w:jc w:val="center"/>
      <w:rPr>
        <w:b/>
      </w:rPr>
    </w:pPr>
    <w:proofErr w:type="spellStart"/>
    <w:r w:rsidRPr="00AC6886">
      <w:rPr>
        <w:b/>
      </w:rPr>
      <w:t>Bridgetek</w:t>
    </w:r>
    <w:proofErr w:type="spellEnd"/>
    <w:r w:rsidRPr="00AC6886">
      <w:rPr>
        <w:b/>
      </w:rPr>
      <w:t xml:space="preserve"> Pte Limited (</w:t>
    </w:r>
    <w:proofErr w:type="spellStart"/>
    <w:r w:rsidRPr="00AC6886">
      <w:rPr>
        <w:b/>
      </w:rPr>
      <w:t>BRTChip</w:t>
    </w:r>
    <w:proofErr w:type="spellEnd"/>
    <w:r w:rsidRPr="00AC6886">
      <w:rPr>
        <w:b/>
      </w:rPr>
      <w:t>)</w:t>
    </w:r>
  </w:p>
  <w:p w14:paraId="6F07DCC5" w14:textId="77777777" w:rsidR="00504154" w:rsidRPr="00AC6886" w:rsidRDefault="00504154" w:rsidP="00AC6886">
    <w:pPr>
      <w:pStyle w:val="Footer"/>
      <w:jc w:val="center"/>
      <w:rPr>
        <w:b/>
      </w:rPr>
    </w:pPr>
  </w:p>
  <w:p w14:paraId="622B50C6" w14:textId="77777777" w:rsidR="00504154" w:rsidRPr="00AC6886" w:rsidRDefault="00504154" w:rsidP="00CC6844">
    <w:pPr>
      <w:pStyle w:val="NoSpacing"/>
      <w:jc w:val="center"/>
      <w:rPr>
        <w:rFonts w:ascii="Verdana" w:hAnsi="Verdana" w:cs="Helvetica"/>
        <w:i w:val="0"/>
        <w:szCs w:val="18"/>
      </w:rPr>
    </w:pPr>
    <w:r w:rsidRPr="00AC6886">
      <w:rPr>
        <w:rFonts w:ascii="Verdana" w:hAnsi="Verdana" w:cs="Helvetica"/>
        <w:i w:val="0"/>
        <w:szCs w:val="18"/>
      </w:rPr>
      <w:t>178 Paya Lebar Road, #07-03 Singapore 409030</w:t>
    </w:r>
  </w:p>
  <w:p w14:paraId="32C6B072" w14:textId="77777777" w:rsidR="00504154" w:rsidRPr="00AC6886" w:rsidRDefault="00504154" w:rsidP="00CC6844">
    <w:pPr>
      <w:pStyle w:val="NoSpacing"/>
      <w:jc w:val="center"/>
      <w:rPr>
        <w:rFonts w:ascii="Verdana" w:hAnsi="Verdana"/>
        <w:i w:val="0"/>
        <w:szCs w:val="18"/>
      </w:rPr>
    </w:pPr>
    <w:r w:rsidRPr="00AC6886">
      <w:rPr>
        <w:rFonts w:ascii="Verdana" w:hAnsi="Verdana" w:cs="Helvetica"/>
        <w:i w:val="0"/>
        <w:szCs w:val="18"/>
      </w:rPr>
      <w:t>Tel : +65 6547 4827 Fax : +65 6841 6071</w:t>
    </w:r>
  </w:p>
  <w:p w14:paraId="0B6BCA34" w14:textId="199E0FB1" w:rsidR="00504154" w:rsidRPr="00AC6886" w:rsidRDefault="00504154" w:rsidP="00CC6844">
    <w:pPr>
      <w:pStyle w:val="NoSpacing"/>
      <w:jc w:val="center"/>
      <w:rPr>
        <w:rFonts w:ascii="Verdana" w:hAnsi="Verdana"/>
        <w:i w:val="0"/>
      </w:rPr>
    </w:pPr>
    <w:r w:rsidRPr="00AC6886">
      <w:rPr>
        <w:rFonts w:ascii="Verdana" w:hAnsi="Verdana"/>
        <w:i w:val="0"/>
      </w:rPr>
      <w:t xml:space="preserve">Web Site:  </w:t>
    </w:r>
    <w:hyperlink r:id="rId1" w:history="1">
      <w:r w:rsidRPr="00AC6886">
        <w:rPr>
          <w:rStyle w:val="Hyperlink"/>
          <w:rFonts w:ascii="Verdana" w:hAnsi="Verdana"/>
          <w:i w:val="0"/>
        </w:rPr>
        <w:t>http://brtchip.com</w:t>
      </w:r>
    </w:hyperlink>
    <w:r>
      <w:rPr>
        <w:rStyle w:val="Hyperlink"/>
        <w:rFonts w:ascii="Verdana" w:hAnsi="Verdana"/>
        <w:i w:val="0"/>
        <w:color w:val="auto"/>
      </w:rPr>
      <w:t xml:space="preserve"> </w:t>
    </w:r>
  </w:p>
  <w:p w14:paraId="4138D6A0" w14:textId="77777777" w:rsidR="00504154" w:rsidRPr="00AC6886" w:rsidRDefault="00504154" w:rsidP="00CC6844">
    <w:pPr>
      <w:pStyle w:val="NoSpacing"/>
      <w:jc w:val="center"/>
      <w:rPr>
        <w:rFonts w:ascii="Verdana" w:hAnsi="Verdana"/>
        <w:i w:val="0"/>
      </w:rPr>
    </w:pPr>
    <w:r w:rsidRPr="00AC6886">
      <w:rPr>
        <w:rFonts w:ascii="Verdana" w:hAnsi="Verdana"/>
        <w:i w:val="0"/>
      </w:rPr>
      <w:t xml:space="preserve">Copyright © </w:t>
    </w:r>
    <w:proofErr w:type="spellStart"/>
    <w:r w:rsidRPr="00AC6886">
      <w:rPr>
        <w:rFonts w:ascii="Verdana" w:hAnsi="Verdana"/>
        <w:i w:val="0"/>
      </w:rPr>
      <w:t>Bridgetek</w:t>
    </w:r>
    <w:proofErr w:type="spellEnd"/>
    <w:r w:rsidRPr="00AC6886">
      <w:rPr>
        <w:rFonts w:ascii="Verdana" w:hAnsi="Verdana"/>
        <w:i w:val="0"/>
      </w:rPr>
      <w:t xml:space="preserve"> Pte Limited</w:t>
    </w:r>
  </w:p>
  <w:p w14:paraId="61C44C4D" w14:textId="474D96AE" w:rsidR="00504154" w:rsidRDefault="00504154">
    <w:pPr>
      <w:pStyle w:val="Footer"/>
    </w:pPr>
  </w:p>
  <w:p w14:paraId="5C7FB592" w14:textId="77777777" w:rsidR="00504154" w:rsidRDefault="005041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9B26F" w14:textId="77777777" w:rsidR="00A10579" w:rsidRDefault="00A10579" w:rsidP="00626DD3">
      <w:pPr>
        <w:spacing w:after="0" w:line="240" w:lineRule="auto"/>
      </w:pPr>
      <w:r>
        <w:separator/>
      </w:r>
    </w:p>
  </w:footnote>
  <w:footnote w:type="continuationSeparator" w:id="0">
    <w:p w14:paraId="7CC7E6AD" w14:textId="77777777" w:rsidR="00A10579" w:rsidRDefault="00A10579" w:rsidP="00626DD3">
      <w:pPr>
        <w:spacing w:after="0" w:line="240" w:lineRule="auto"/>
      </w:pPr>
      <w:r>
        <w:continuationSeparator/>
      </w:r>
    </w:p>
  </w:footnote>
  <w:footnote w:type="continuationNotice" w:id="1">
    <w:p w14:paraId="64EF0CD1" w14:textId="77777777" w:rsidR="00A10579" w:rsidRDefault="00A1057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1A16E" w14:textId="6D2828E0" w:rsidR="00504154" w:rsidRDefault="00504154" w:rsidP="00E61DCE">
    <w:pPr>
      <w:pStyle w:val="Header"/>
    </w:pPr>
    <w:r>
      <w:rPr>
        <w:noProof/>
        <w:lang w:val="en-US" w:eastAsia="en-US"/>
      </w:rPr>
      <mc:AlternateContent>
        <mc:Choice Requires="wps">
          <w:drawing>
            <wp:anchor distT="0" distB="0" distL="114300" distR="114300" simplePos="0" relativeHeight="251658240" behindDoc="0" locked="0" layoutInCell="1" allowOverlap="1" wp14:anchorId="034AD042" wp14:editId="76A4188A">
              <wp:simplePos x="0" y="0"/>
              <wp:positionH relativeFrom="column">
                <wp:posOffset>1913860</wp:posOffset>
              </wp:positionH>
              <wp:positionV relativeFrom="paragraph">
                <wp:posOffset>-258194</wp:posOffset>
              </wp:positionV>
              <wp:extent cx="4395259" cy="861237"/>
              <wp:effectExtent l="0" t="0" r="5715" b="0"/>
              <wp:wrapNone/>
              <wp:docPr id="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5259" cy="8612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3D4E62" w14:textId="77777777" w:rsidR="00504154" w:rsidRDefault="00504154" w:rsidP="00E61DCE">
                          <w:pPr>
                            <w:pStyle w:val="NoSpacing"/>
                            <w:jc w:val="right"/>
                            <w:rPr>
                              <w:b/>
                              <w:szCs w:val="20"/>
                            </w:rPr>
                          </w:pPr>
                        </w:p>
                        <w:p w14:paraId="4CD7F09A" w14:textId="01FC81E2" w:rsidR="00504154" w:rsidRDefault="00504154" w:rsidP="00E61DCE">
                          <w:pPr>
                            <w:spacing w:after="0" w:line="240" w:lineRule="auto"/>
                            <w:jc w:val="right"/>
                            <w:rPr>
                              <w:rFonts w:eastAsia="PMingLiU" w:cs="Arial"/>
                              <w:bCs/>
                              <w:sz w:val="16"/>
                              <w:szCs w:val="16"/>
                              <w:lang w:val="en-GB" w:eastAsia="en-GB"/>
                            </w:rPr>
                          </w:pPr>
                          <w:r w:rsidRPr="00AE6DCB">
                            <w:rPr>
                              <w:rFonts w:eastAsia="PMingLiU" w:cs="Arial"/>
                              <w:bCs/>
                              <w:sz w:val="16"/>
                              <w:szCs w:val="16"/>
                              <w:lang w:val="en-GB" w:eastAsia="en-GB"/>
                            </w:rPr>
                            <w:fldChar w:fldCharType="begin"/>
                          </w:r>
                          <w:r w:rsidRPr="00AE6DCB">
                            <w:rPr>
                              <w:rFonts w:eastAsia="PMingLiU" w:cs="Arial"/>
                              <w:bCs/>
                              <w:sz w:val="16"/>
                              <w:szCs w:val="16"/>
                              <w:lang w:val="en-GB" w:eastAsia="en-GB"/>
                            </w:rPr>
                            <w:instrText xml:space="preserve"> DOCPROPERTY  Category  \* MERGEFORMAT </w:instrText>
                          </w:r>
                          <w:r w:rsidRPr="00AE6DCB">
                            <w:rPr>
                              <w:rFonts w:eastAsia="PMingLiU" w:cs="Arial"/>
                              <w:bCs/>
                              <w:sz w:val="16"/>
                              <w:szCs w:val="16"/>
                              <w:lang w:val="en-GB" w:eastAsia="en-GB"/>
                            </w:rPr>
                            <w:fldChar w:fldCharType="separate"/>
                          </w:r>
                          <w:r w:rsidR="0071750D">
                            <w:rPr>
                              <w:rFonts w:eastAsia="PMingLiU" w:cs="Arial"/>
                              <w:bCs/>
                              <w:sz w:val="16"/>
                              <w:szCs w:val="16"/>
                              <w:lang w:val="en-GB" w:eastAsia="en-GB"/>
                            </w:rPr>
                            <w:t>Application Note</w:t>
                          </w:r>
                          <w:r w:rsidRPr="00AE6DCB">
                            <w:rPr>
                              <w:rFonts w:eastAsia="PMingLiU" w:cs="Arial"/>
                              <w:bCs/>
                              <w:sz w:val="16"/>
                              <w:szCs w:val="16"/>
                              <w:lang w:val="en-GB" w:eastAsia="en-GB"/>
                            </w:rPr>
                            <w:fldChar w:fldCharType="end"/>
                          </w:r>
                        </w:p>
                        <w:p w14:paraId="3846F994" w14:textId="6F2C3457" w:rsidR="00504154" w:rsidRPr="00F51F2B" w:rsidRDefault="00504154" w:rsidP="00E61DCE">
                          <w:pPr>
                            <w:pStyle w:val="NoSpacing"/>
                            <w:jc w:val="right"/>
                            <w:rPr>
                              <w:rFonts w:ascii="Verdana" w:hAnsi="Verdana"/>
                              <w:b/>
                              <w:i w:val="0"/>
                              <w:sz w:val="20"/>
                              <w:szCs w:val="20"/>
                            </w:rPr>
                          </w:pPr>
                          <w:r w:rsidRPr="00123219">
                            <w:rPr>
                              <w:rFonts w:ascii="Verdana" w:hAnsi="Verdana"/>
                              <w:b/>
                              <w:i w:val="0"/>
                              <w:sz w:val="20"/>
                              <w:szCs w:val="20"/>
                            </w:rPr>
                            <w:t xml:space="preserve">ESD 4.10 Exported Project Porting Guide for STM32L4 Discovery Board And </w:t>
                          </w:r>
                          <w:proofErr w:type="spellStart"/>
                          <w:r w:rsidRPr="00123219">
                            <w:rPr>
                              <w:rFonts w:ascii="Verdana" w:hAnsi="Verdana"/>
                              <w:b/>
                              <w:i w:val="0"/>
                              <w:sz w:val="20"/>
                              <w:szCs w:val="20"/>
                            </w:rPr>
                            <w:t>FreeRTOS</w:t>
                          </w:r>
                          <w:proofErr w:type="spellEnd"/>
                          <w:r w:rsidRPr="00F51F2B">
                            <w:rPr>
                              <w:rFonts w:ascii="Verdana" w:hAnsi="Verdana"/>
                              <w:b/>
                              <w:i w:val="0"/>
                              <w:sz w:val="20"/>
                              <w:szCs w:val="20"/>
                            </w:rPr>
                            <w:t xml:space="preserve">     </w:t>
                          </w:r>
                        </w:p>
                        <w:p w14:paraId="15E18214" w14:textId="4F0F7B64" w:rsidR="00504154" w:rsidRPr="00F51F2B" w:rsidRDefault="00504154" w:rsidP="00E61DCE">
                          <w:pPr>
                            <w:pStyle w:val="NoSpacing"/>
                            <w:jc w:val="right"/>
                            <w:rPr>
                              <w:rFonts w:ascii="Verdana" w:hAnsi="Verdana"/>
                              <w:b/>
                              <w:i w:val="0"/>
                              <w:sz w:val="14"/>
                              <w:szCs w:val="14"/>
                            </w:rPr>
                          </w:pPr>
                          <w:r w:rsidRPr="00F51F2B">
                            <w:rPr>
                              <w:rFonts w:ascii="Verdana" w:hAnsi="Verdana"/>
                              <w:b/>
                              <w:i w:val="0"/>
                              <w:sz w:val="14"/>
                              <w:szCs w:val="14"/>
                            </w:rPr>
                            <w:fldChar w:fldCharType="begin"/>
                          </w:r>
                          <w:r w:rsidRPr="00F51F2B">
                            <w:rPr>
                              <w:rFonts w:ascii="Verdana" w:hAnsi="Verdana"/>
                              <w:b/>
                              <w:i w:val="0"/>
                              <w:sz w:val="14"/>
                              <w:szCs w:val="14"/>
                            </w:rPr>
                            <w:instrText xml:space="preserve"> DOCPROPERTY  Version  \* MERGEFORMAT </w:instrText>
                          </w:r>
                          <w:r w:rsidRPr="00F51F2B">
                            <w:rPr>
                              <w:rFonts w:ascii="Verdana" w:hAnsi="Verdana"/>
                              <w:b/>
                              <w:i w:val="0"/>
                              <w:sz w:val="14"/>
                              <w:szCs w:val="14"/>
                            </w:rPr>
                            <w:fldChar w:fldCharType="separate"/>
                          </w:r>
                          <w:ins w:id="3591" w:author="Gordon McNab (BRT-UK)" w:date="2022-07-27T11:52:00Z">
                            <w:r w:rsidR="0071750D" w:rsidRPr="0071750D">
                              <w:rPr>
                                <w:rFonts w:ascii="Verdana" w:hAnsi="Verdana"/>
                                <w:bCs/>
                                <w:i w:val="0"/>
                                <w:sz w:val="14"/>
                                <w:szCs w:val="14"/>
                                <w:lang w:val="en-US"/>
                                <w:rPrChange w:id="3592" w:author="Gordon McNab (BRT-UK)" w:date="2022-07-27T11:52:00Z">
                                  <w:rPr>
                                    <w:rFonts w:ascii="Verdana" w:hAnsi="Verdana"/>
                                    <w:b/>
                                    <w:i w:val="0"/>
                                    <w:sz w:val="14"/>
                                    <w:szCs w:val="14"/>
                                  </w:rPr>
                                </w:rPrChange>
                              </w:rPr>
                              <w:t>Version 0.2</w:t>
                            </w:r>
                          </w:ins>
                          <w:del w:id="3593" w:author="Gordon McNab (BRT-UK)" w:date="2022-07-27T11:52:00Z">
                            <w:r w:rsidRPr="00DB42E6" w:rsidDel="0071750D">
                              <w:rPr>
                                <w:rFonts w:ascii="Verdana" w:hAnsi="Verdana"/>
                                <w:bCs/>
                                <w:i w:val="0"/>
                                <w:sz w:val="14"/>
                                <w:szCs w:val="14"/>
                                <w:lang w:val="en-US"/>
                              </w:rPr>
                              <w:delText>Version 0.1</w:delText>
                            </w:r>
                          </w:del>
                          <w:r w:rsidRPr="00F51F2B">
                            <w:rPr>
                              <w:rFonts w:ascii="Verdana" w:hAnsi="Verdana"/>
                              <w:b/>
                              <w:i w:val="0"/>
                              <w:sz w:val="14"/>
                              <w:szCs w:val="14"/>
                            </w:rPr>
                            <w:fldChar w:fldCharType="end"/>
                          </w:r>
                        </w:p>
                        <w:p w14:paraId="2E4D7CCC" w14:textId="77777777" w:rsidR="00504154" w:rsidRDefault="00504154" w:rsidP="00E61DCE">
                          <w:pPr>
                            <w:pStyle w:val="NoSpacing"/>
                            <w:jc w:val="right"/>
                            <w:rPr>
                              <w:rFonts w:ascii="Verdana" w:hAnsi="Verdana"/>
                              <w:i w:val="0"/>
                              <w:sz w:val="14"/>
                              <w:szCs w:val="14"/>
                            </w:rPr>
                          </w:pPr>
                        </w:p>
                        <w:p w14:paraId="0747EE8B" w14:textId="09CBFA10" w:rsidR="00504154" w:rsidRPr="00E231E1" w:rsidRDefault="00504154" w:rsidP="00E61DCE">
                          <w:pPr>
                            <w:pStyle w:val="NoSpacing"/>
                            <w:jc w:val="right"/>
                            <w:rPr>
                              <w:sz w:val="14"/>
                              <w:szCs w:val="14"/>
                            </w:rPr>
                          </w:pPr>
                          <w:r w:rsidRPr="00F51F2B">
                            <w:rPr>
                              <w:rFonts w:ascii="Verdana" w:hAnsi="Verdana"/>
                              <w:i w:val="0"/>
                              <w:sz w:val="14"/>
                              <w:szCs w:val="14"/>
                            </w:rPr>
                            <w:t xml:space="preserve">Document No.: </w:t>
                          </w:r>
                          <w:r>
                            <w:rPr>
                              <w:rFonts w:ascii="Verdana" w:hAnsi="Verdana"/>
                              <w:i w:val="0"/>
                              <w:sz w:val="14"/>
                              <w:szCs w:val="14"/>
                            </w:rPr>
                            <w:fldChar w:fldCharType="begin"/>
                          </w:r>
                          <w:r>
                            <w:rPr>
                              <w:rFonts w:ascii="Verdana" w:hAnsi="Verdana"/>
                              <w:i w:val="0"/>
                              <w:sz w:val="14"/>
                              <w:szCs w:val="14"/>
                            </w:rPr>
                            <w:instrText xml:space="preserve"> DOCPROPERTY  "Document number"  \* MERGEFORMAT </w:instrText>
                          </w:r>
                          <w:r>
                            <w:rPr>
                              <w:rFonts w:ascii="Verdana" w:hAnsi="Verdana"/>
                              <w:i w:val="0"/>
                              <w:sz w:val="14"/>
                              <w:szCs w:val="14"/>
                            </w:rPr>
                            <w:fldChar w:fldCharType="separate"/>
                          </w:r>
                          <w:r w:rsidR="0071750D">
                            <w:rPr>
                              <w:rFonts w:ascii="Verdana" w:hAnsi="Verdana"/>
                              <w:i w:val="0"/>
                              <w:sz w:val="14"/>
                              <w:szCs w:val="14"/>
                            </w:rPr>
                            <w:t>BRT_000206</w:t>
                          </w:r>
                          <w:r>
                            <w:rPr>
                              <w:rFonts w:ascii="Verdana" w:hAnsi="Verdana"/>
                              <w:i w:val="0"/>
                              <w:sz w:val="14"/>
                              <w:szCs w:val="14"/>
                            </w:rPr>
                            <w:fldChar w:fldCharType="end"/>
                          </w:r>
                          <w:r w:rsidRPr="00F51F2B">
                            <w:rPr>
                              <w:rFonts w:ascii="Verdana" w:hAnsi="Verdana"/>
                              <w:i w:val="0"/>
                              <w:sz w:val="14"/>
                              <w:szCs w:val="14"/>
                            </w:rPr>
                            <w:t xml:space="preserve">        Clearance No.: </w:t>
                          </w:r>
                          <w:r>
                            <w:rPr>
                              <w:rFonts w:ascii="Verdana" w:hAnsi="Verdana"/>
                              <w:i w:val="0"/>
                              <w:sz w:val="14"/>
                              <w:szCs w:val="14"/>
                            </w:rPr>
                            <w:fldChar w:fldCharType="begin"/>
                          </w:r>
                          <w:r>
                            <w:rPr>
                              <w:rFonts w:ascii="Verdana" w:hAnsi="Verdana"/>
                              <w:i w:val="0"/>
                              <w:sz w:val="14"/>
                              <w:szCs w:val="14"/>
                            </w:rPr>
                            <w:instrText xml:space="preserve"> DOCPROPERTY  Clearance #  \* MERGEFORMAT </w:instrText>
                          </w:r>
                          <w:r>
                            <w:rPr>
                              <w:rFonts w:ascii="Verdana" w:hAnsi="Verdana"/>
                              <w:i w:val="0"/>
                              <w:sz w:val="14"/>
                              <w:szCs w:val="14"/>
                            </w:rPr>
                            <w:fldChar w:fldCharType="separate"/>
                          </w:r>
                          <w:r w:rsidR="0071750D">
                            <w:rPr>
                              <w:rFonts w:ascii="Verdana" w:hAnsi="Verdana"/>
                              <w:i w:val="0"/>
                              <w:sz w:val="14"/>
                              <w:szCs w:val="14"/>
                            </w:rPr>
                            <w:t>NA</w:t>
                          </w:r>
                          <w:r>
                            <w:rPr>
                              <w:rFonts w:ascii="Verdana" w:hAnsi="Verdana"/>
                              <w:i w:val="0"/>
                              <w:sz w:val="14"/>
                              <w:szCs w:val="14"/>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4AD042" id="_x0000_t202" coordsize="21600,21600" o:spt="202" path="m,l,21600r21600,l21600,xe">
              <v:stroke joinstyle="miter"/>
              <v:path gradientshapeok="t" o:connecttype="rect"/>
            </v:shapetype>
            <v:shape id="Text Box 1" o:spid="_x0000_s1034" type="#_x0000_t202" style="position:absolute;margin-left:150.7pt;margin-top:-20.35pt;width:346.1pt;height:67.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" stroked="f">
              <v:textbox>
                <w:txbxContent>
                  <w:p w14:paraId="333D4E62" w14:textId="77777777" w:rsidR="00504154" w:rsidRDefault="00504154" w:rsidP="00E61DCE">
                    <w:pPr>
                      <w:pStyle w:val="NoSpacing"/>
                      <w:jc w:val="right"/>
                      <w:rPr>
                        <w:b/>
                        <w:szCs w:val="20"/>
                      </w:rPr>
                    </w:pPr>
                  </w:p>
                  <w:p w14:paraId="4CD7F09A" w14:textId="01FC81E2" w:rsidR="00504154" w:rsidRDefault="00504154" w:rsidP="00E61DCE">
                    <w:pPr>
                      <w:spacing w:after="0" w:line="240" w:lineRule="auto"/>
                      <w:jc w:val="right"/>
                      <w:rPr>
                        <w:rFonts w:eastAsia="PMingLiU" w:cs="Arial"/>
                        <w:bCs/>
                        <w:sz w:val="16"/>
                        <w:szCs w:val="16"/>
                        <w:lang w:val="en-GB" w:eastAsia="en-GB"/>
                      </w:rPr>
                    </w:pPr>
                    <w:r w:rsidRPr="00AE6DCB">
                      <w:rPr>
                        <w:rFonts w:eastAsia="PMingLiU" w:cs="Arial"/>
                        <w:bCs/>
                        <w:sz w:val="16"/>
                        <w:szCs w:val="16"/>
                        <w:lang w:val="en-GB" w:eastAsia="en-GB"/>
                      </w:rPr>
                      <w:fldChar w:fldCharType="begin"/>
                    </w:r>
                    <w:r w:rsidRPr="00AE6DCB">
                      <w:rPr>
                        <w:rFonts w:eastAsia="PMingLiU" w:cs="Arial"/>
                        <w:bCs/>
                        <w:sz w:val="16"/>
                        <w:szCs w:val="16"/>
                        <w:lang w:val="en-GB" w:eastAsia="en-GB"/>
                      </w:rPr>
                      <w:instrText xml:space="preserve"> DOCPROPERTY  Category  \* MERGEFORMAT </w:instrText>
                    </w:r>
                    <w:r w:rsidRPr="00AE6DCB">
                      <w:rPr>
                        <w:rFonts w:eastAsia="PMingLiU" w:cs="Arial"/>
                        <w:bCs/>
                        <w:sz w:val="16"/>
                        <w:szCs w:val="16"/>
                        <w:lang w:val="en-GB" w:eastAsia="en-GB"/>
                      </w:rPr>
                      <w:fldChar w:fldCharType="separate"/>
                    </w:r>
                    <w:r w:rsidR="0071750D">
                      <w:rPr>
                        <w:rFonts w:eastAsia="PMingLiU" w:cs="Arial"/>
                        <w:bCs/>
                        <w:sz w:val="16"/>
                        <w:szCs w:val="16"/>
                        <w:lang w:val="en-GB" w:eastAsia="en-GB"/>
                      </w:rPr>
                      <w:t>Application Note</w:t>
                    </w:r>
                    <w:r w:rsidRPr="00AE6DCB">
                      <w:rPr>
                        <w:rFonts w:eastAsia="PMingLiU" w:cs="Arial"/>
                        <w:bCs/>
                        <w:sz w:val="16"/>
                        <w:szCs w:val="16"/>
                        <w:lang w:val="en-GB" w:eastAsia="en-GB"/>
                      </w:rPr>
                      <w:fldChar w:fldCharType="end"/>
                    </w:r>
                  </w:p>
                  <w:p w14:paraId="3846F994" w14:textId="6F2C3457" w:rsidR="00504154" w:rsidRPr="00F51F2B" w:rsidRDefault="00504154" w:rsidP="00E61DCE">
                    <w:pPr>
                      <w:pStyle w:val="NoSpacing"/>
                      <w:jc w:val="right"/>
                      <w:rPr>
                        <w:rFonts w:ascii="Verdana" w:hAnsi="Verdana"/>
                        <w:b/>
                        <w:i w:val="0"/>
                        <w:sz w:val="20"/>
                        <w:szCs w:val="20"/>
                      </w:rPr>
                    </w:pPr>
                    <w:r w:rsidRPr="00123219">
                      <w:rPr>
                        <w:rFonts w:ascii="Verdana" w:hAnsi="Verdana"/>
                        <w:b/>
                        <w:i w:val="0"/>
                        <w:sz w:val="20"/>
                        <w:szCs w:val="20"/>
                      </w:rPr>
                      <w:t xml:space="preserve">ESD 4.10 Exported Project Porting Guide for STM32L4 Discovery Board And </w:t>
                    </w:r>
                    <w:proofErr w:type="spellStart"/>
                    <w:r w:rsidRPr="00123219">
                      <w:rPr>
                        <w:rFonts w:ascii="Verdana" w:hAnsi="Verdana"/>
                        <w:b/>
                        <w:i w:val="0"/>
                        <w:sz w:val="20"/>
                        <w:szCs w:val="20"/>
                      </w:rPr>
                      <w:t>FreeRTOS</w:t>
                    </w:r>
                    <w:proofErr w:type="spellEnd"/>
                    <w:r w:rsidRPr="00F51F2B">
                      <w:rPr>
                        <w:rFonts w:ascii="Verdana" w:hAnsi="Verdana"/>
                        <w:b/>
                        <w:i w:val="0"/>
                        <w:sz w:val="20"/>
                        <w:szCs w:val="20"/>
                      </w:rPr>
                      <w:t xml:space="preserve">     </w:t>
                    </w:r>
                  </w:p>
                  <w:p w14:paraId="15E18214" w14:textId="4F0F7B64" w:rsidR="00504154" w:rsidRPr="00F51F2B" w:rsidRDefault="00504154" w:rsidP="00E61DCE">
                    <w:pPr>
                      <w:pStyle w:val="NoSpacing"/>
                      <w:jc w:val="right"/>
                      <w:rPr>
                        <w:rFonts w:ascii="Verdana" w:hAnsi="Verdana"/>
                        <w:b/>
                        <w:i w:val="0"/>
                        <w:sz w:val="14"/>
                        <w:szCs w:val="14"/>
                      </w:rPr>
                    </w:pPr>
                    <w:r w:rsidRPr="00F51F2B">
                      <w:rPr>
                        <w:rFonts w:ascii="Verdana" w:hAnsi="Verdana"/>
                        <w:b/>
                        <w:i w:val="0"/>
                        <w:sz w:val="14"/>
                        <w:szCs w:val="14"/>
                      </w:rPr>
                      <w:fldChar w:fldCharType="begin"/>
                    </w:r>
                    <w:r w:rsidRPr="00F51F2B">
                      <w:rPr>
                        <w:rFonts w:ascii="Verdana" w:hAnsi="Verdana"/>
                        <w:b/>
                        <w:i w:val="0"/>
                        <w:sz w:val="14"/>
                        <w:szCs w:val="14"/>
                      </w:rPr>
                      <w:instrText xml:space="preserve"> DOCPROPERTY  Version  \* MERGEFORMAT </w:instrText>
                    </w:r>
                    <w:r w:rsidRPr="00F51F2B">
                      <w:rPr>
                        <w:rFonts w:ascii="Verdana" w:hAnsi="Verdana"/>
                        <w:b/>
                        <w:i w:val="0"/>
                        <w:sz w:val="14"/>
                        <w:szCs w:val="14"/>
                      </w:rPr>
                      <w:fldChar w:fldCharType="separate"/>
                    </w:r>
                    <w:ins w:id="3594" w:author="Gordon McNab (BRT-UK)" w:date="2022-07-27T11:52:00Z">
                      <w:r w:rsidR="0071750D" w:rsidRPr="0071750D">
                        <w:rPr>
                          <w:rFonts w:ascii="Verdana" w:hAnsi="Verdana"/>
                          <w:bCs/>
                          <w:i w:val="0"/>
                          <w:sz w:val="14"/>
                          <w:szCs w:val="14"/>
                          <w:lang w:val="en-US"/>
                          <w:rPrChange w:id="3595" w:author="Gordon McNab (BRT-UK)" w:date="2022-07-27T11:52:00Z">
                            <w:rPr>
                              <w:rFonts w:ascii="Verdana" w:hAnsi="Verdana"/>
                              <w:b/>
                              <w:i w:val="0"/>
                              <w:sz w:val="14"/>
                              <w:szCs w:val="14"/>
                            </w:rPr>
                          </w:rPrChange>
                        </w:rPr>
                        <w:t>Version 0.2</w:t>
                      </w:r>
                    </w:ins>
                    <w:del w:id="3596" w:author="Gordon McNab (BRT-UK)" w:date="2022-07-27T11:52:00Z">
                      <w:r w:rsidRPr="00DB42E6" w:rsidDel="0071750D">
                        <w:rPr>
                          <w:rFonts w:ascii="Verdana" w:hAnsi="Verdana"/>
                          <w:bCs/>
                          <w:i w:val="0"/>
                          <w:sz w:val="14"/>
                          <w:szCs w:val="14"/>
                          <w:lang w:val="en-US"/>
                        </w:rPr>
                        <w:delText>Version 0.1</w:delText>
                      </w:r>
                    </w:del>
                    <w:r w:rsidRPr="00F51F2B">
                      <w:rPr>
                        <w:rFonts w:ascii="Verdana" w:hAnsi="Verdana"/>
                        <w:b/>
                        <w:i w:val="0"/>
                        <w:sz w:val="14"/>
                        <w:szCs w:val="14"/>
                      </w:rPr>
                      <w:fldChar w:fldCharType="end"/>
                    </w:r>
                  </w:p>
                  <w:p w14:paraId="2E4D7CCC" w14:textId="77777777" w:rsidR="00504154" w:rsidRDefault="00504154" w:rsidP="00E61DCE">
                    <w:pPr>
                      <w:pStyle w:val="NoSpacing"/>
                      <w:jc w:val="right"/>
                      <w:rPr>
                        <w:rFonts w:ascii="Verdana" w:hAnsi="Verdana"/>
                        <w:i w:val="0"/>
                        <w:sz w:val="14"/>
                        <w:szCs w:val="14"/>
                      </w:rPr>
                    </w:pPr>
                  </w:p>
                  <w:p w14:paraId="0747EE8B" w14:textId="09CBFA10" w:rsidR="00504154" w:rsidRPr="00E231E1" w:rsidRDefault="00504154" w:rsidP="00E61DCE">
                    <w:pPr>
                      <w:pStyle w:val="NoSpacing"/>
                      <w:jc w:val="right"/>
                      <w:rPr>
                        <w:sz w:val="14"/>
                        <w:szCs w:val="14"/>
                      </w:rPr>
                    </w:pPr>
                    <w:r w:rsidRPr="00F51F2B">
                      <w:rPr>
                        <w:rFonts w:ascii="Verdana" w:hAnsi="Verdana"/>
                        <w:i w:val="0"/>
                        <w:sz w:val="14"/>
                        <w:szCs w:val="14"/>
                      </w:rPr>
                      <w:t xml:space="preserve">Document No.: </w:t>
                    </w:r>
                    <w:r>
                      <w:rPr>
                        <w:rFonts w:ascii="Verdana" w:hAnsi="Verdana"/>
                        <w:i w:val="0"/>
                        <w:sz w:val="14"/>
                        <w:szCs w:val="14"/>
                      </w:rPr>
                      <w:fldChar w:fldCharType="begin"/>
                    </w:r>
                    <w:r>
                      <w:rPr>
                        <w:rFonts w:ascii="Verdana" w:hAnsi="Verdana"/>
                        <w:i w:val="0"/>
                        <w:sz w:val="14"/>
                        <w:szCs w:val="14"/>
                      </w:rPr>
                      <w:instrText xml:space="preserve"> DOCPROPERTY  "Document number"  \* MERGEFORMAT </w:instrText>
                    </w:r>
                    <w:r>
                      <w:rPr>
                        <w:rFonts w:ascii="Verdana" w:hAnsi="Verdana"/>
                        <w:i w:val="0"/>
                        <w:sz w:val="14"/>
                        <w:szCs w:val="14"/>
                      </w:rPr>
                      <w:fldChar w:fldCharType="separate"/>
                    </w:r>
                    <w:r w:rsidR="0071750D">
                      <w:rPr>
                        <w:rFonts w:ascii="Verdana" w:hAnsi="Verdana"/>
                        <w:i w:val="0"/>
                        <w:sz w:val="14"/>
                        <w:szCs w:val="14"/>
                      </w:rPr>
                      <w:t>BRT_000206</w:t>
                    </w:r>
                    <w:r>
                      <w:rPr>
                        <w:rFonts w:ascii="Verdana" w:hAnsi="Verdana"/>
                        <w:i w:val="0"/>
                        <w:sz w:val="14"/>
                        <w:szCs w:val="14"/>
                      </w:rPr>
                      <w:fldChar w:fldCharType="end"/>
                    </w:r>
                    <w:r w:rsidRPr="00F51F2B">
                      <w:rPr>
                        <w:rFonts w:ascii="Verdana" w:hAnsi="Verdana"/>
                        <w:i w:val="0"/>
                        <w:sz w:val="14"/>
                        <w:szCs w:val="14"/>
                      </w:rPr>
                      <w:t xml:space="preserve">        Clearance No.: </w:t>
                    </w:r>
                    <w:r>
                      <w:rPr>
                        <w:rFonts w:ascii="Verdana" w:hAnsi="Verdana"/>
                        <w:i w:val="0"/>
                        <w:sz w:val="14"/>
                        <w:szCs w:val="14"/>
                      </w:rPr>
                      <w:fldChar w:fldCharType="begin"/>
                    </w:r>
                    <w:r>
                      <w:rPr>
                        <w:rFonts w:ascii="Verdana" w:hAnsi="Verdana"/>
                        <w:i w:val="0"/>
                        <w:sz w:val="14"/>
                        <w:szCs w:val="14"/>
                      </w:rPr>
                      <w:instrText xml:space="preserve"> DOCPROPERTY  Clearance #  \* MERGEFORMAT </w:instrText>
                    </w:r>
                    <w:r>
                      <w:rPr>
                        <w:rFonts w:ascii="Verdana" w:hAnsi="Verdana"/>
                        <w:i w:val="0"/>
                        <w:sz w:val="14"/>
                        <w:szCs w:val="14"/>
                      </w:rPr>
                      <w:fldChar w:fldCharType="separate"/>
                    </w:r>
                    <w:r w:rsidR="0071750D">
                      <w:rPr>
                        <w:rFonts w:ascii="Verdana" w:hAnsi="Verdana"/>
                        <w:i w:val="0"/>
                        <w:sz w:val="14"/>
                        <w:szCs w:val="14"/>
                      </w:rPr>
                      <w:t>NA</w:t>
                    </w:r>
                    <w:r>
                      <w:rPr>
                        <w:rFonts w:ascii="Verdana" w:hAnsi="Verdana"/>
                        <w:i w:val="0"/>
                        <w:sz w:val="14"/>
                        <w:szCs w:val="14"/>
                      </w:rPr>
                      <w:fldChar w:fldCharType="end"/>
                    </w:r>
                  </w:p>
                </w:txbxContent>
              </v:textbox>
            </v:shape>
          </w:pict>
        </mc:Fallback>
      </mc:AlternateContent>
    </w:r>
    <w:r>
      <w:rPr>
        <w:noProof/>
        <w:lang w:val="en-US" w:eastAsia="en-US"/>
      </w:rPr>
      <w:drawing>
        <wp:inline distT="0" distB="0" distL="0" distR="0" wp14:anchorId="7D29A24B" wp14:editId="496E5B97">
          <wp:extent cx="1657910" cy="542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image001.jpg@01D26FE8.7E5D115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657910" cy="542290"/>
                  </a:xfrm>
                  <a:prstGeom prst="rect">
                    <a:avLst/>
                  </a:prstGeom>
                  <a:noFill/>
                  <a:ln>
                    <a:noFill/>
                  </a:ln>
                </pic:spPr>
              </pic:pic>
            </a:graphicData>
          </a:graphic>
        </wp:inline>
      </w:drawing>
    </w:r>
  </w:p>
  <w:p w14:paraId="07EC3E41" w14:textId="5B114207" w:rsidR="00504154" w:rsidRPr="00F51F2B" w:rsidRDefault="00504154" w:rsidP="00F51F2B">
    <w:pPr>
      <w:pStyle w:val="Header"/>
    </w:pPr>
    <w:r>
      <w:rPr>
        <w:noProof/>
        <w:lang w:val="en-US" w:eastAsia="en-US"/>
      </w:rPr>
      <mc:AlternateContent>
        <mc:Choice Requires="wps">
          <w:drawing>
            <wp:anchor distT="0" distB="0" distL="114300" distR="114300" simplePos="0" relativeHeight="251658241" behindDoc="0" locked="0" layoutInCell="1" allowOverlap="1" wp14:anchorId="0570C0D1" wp14:editId="7249FD09">
              <wp:simplePos x="0" y="0"/>
              <wp:positionH relativeFrom="page">
                <wp:posOffset>797442</wp:posOffset>
              </wp:positionH>
              <wp:positionV relativeFrom="paragraph">
                <wp:posOffset>60753</wp:posOffset>
              </wp:positionV>
              <wp:extent cx="6402646" cy="1"/>
              <wp:effectExtent l="0" t="0" r="17780" b="19050"/>
              <wp:wrapNone/>
              <wp:docPr id="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2646" cy="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8857C2" id="Line 2" o:spid="_x0000_s1026" style="position:absolute;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2.8pt,4.8pt" to="566.9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" strokeweight="1.5pt">
              <w10:wrap anchorx="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EFC799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7E4149"/>
    <w:multiLevelType w:val="hybridMultilevel"/>
    <w:tmpl w:val="48B6C8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023DEE"/>
    <w:multiLevelType w:val="multilevel"/>
    <w:tmpl w:val="422011C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A1253AC"/>
    <w:multiLevelType w:val="hybridMultilevel"/>
    <w:tmpl w:val="1AC09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A16B02"/>
    <w:multiLevelType w:val="hybridMultilevel"/>
    <w:tmpl w:val="FF4A4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BA54A5"/>
    <w:multiLevelType w:val="hybridMultilevel"/>
    <w:tmpl w:val="ECC854E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8004DDD"/>
    <w:multiLevelType w:val="hybridMultilevel"/>
    <w:tmpl w:val="48B6C8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106DA3"/>
    <w:multiLevelType w:val="hybridMultilevel"/>
    <w:tmpl w:val="BEF42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BD4457"/>
    <w:multiLevelType w:val="hybridMultilevel"/>
    <w:tmpl w:val="FF4A44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32D0701"/>
    <w:multiLevelType w:val="hybridMultilevel"/>
    <w:tmpl w:val="C6B6A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0A7E15"/>
    <w:multiLevelType w:val="hybridMultilevel"/>
    <w:tmpl w:val="2BFA9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3B289D"/>
    <w:multiLevelType w:val="hybridMultilevel"/>
    <w:tmpl w:val="96CC939C"/>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3A452E45"/>
    <w:multiLevelType w:val="hybridMultilevel"/>
    <w:tmpl w:val="1AC09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E946C5"/>
    <w:multiLevelType w:val="hybridMultilevel"/>
    <w:tmpl w:val="51C698C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3CBE0E67"/>
    <w:multiLevelType w:val="multilevel"/>
    <w:tmpl w:val="86C83BA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3F8758F1"/>
    <w:multiLevelType w:val="hybridMultilevel"/>
    <w:tmpl w:val="C9A436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0D40CA"/>
    <w:multiLevelType w:val="hybridMultilevel"/>
    <w:tmpl w:val="8C4E06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9442F7"/>
    <w:multiLevelType w:val="hybridMultilevel"/>
    <w:tmpl w:val="73A4D3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E01383"/>
    <w:multiLevelType w:val="hybridMultilevel"/>
    <w:tmpl w:val="7396DB4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49D244D5"/>
    <w:multiLevelType w:val="hybridMultilevel"/>
    <w:tmpl w:val="C71E6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92050"/>
    <w:multiLevelType w:val="hybridMultilevel"/>
    <w:tmpl w:val="BAE45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E04345"/>
    <w:multiLevelType w:val="hybridMultilevel"/>
    <w:tmpl w:val="1DE8D00A"/>
    <w:lvl w:ilvl="0" w:tplc="A77EFC34">
      <w:numFmt w:val="bullet"/>
      <w:lvlText w:val="-"/>
      <w:lvlJc w:val="left"/>
      <w:pPr>
        <w:ind w:left="720" w:hanging="360"/>
      </w:pPr>
      <w:rPr>
        <w:rFonts w:ascii="Verdana" w:eastAsiaTheme="minorEastAsia"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1100E0"/>
    <w:multiLevelType w:val="hybridMultilevel"/>
    <w:tmpl w:val="C0A29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7F74D9"/>
    <w:multiLevelType w:val="hybridMultilevel"/>
    <w:tmpl w:val="E6E8EEC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590A19A8"/>
    <w:multiLevelType w:val="hybridMultilevel"/>
    <w:tmpl w:val="2BFA9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5C768E"/>
    <w:multiLevelType w:val="hybridMultilevel"/>
    <w:tmpl w:val="95C2C41E"/>
    <w:lvl w:ilvl="0" w:tplc="E00E2706">
      <w:start w:val="30"/>
      <w:numFmt w:val="bullet"/>
      <w:lvlText w:val="-"/>
      <w:lvlJc w:val="left"/>
      <w:pPr>
        <w:ind w:left="1080" w:hanging="360"/>
      </w:pPr>
      <w:rPr>
        <w:rFonts w:ascii="Verdana" w:eastAsia="PMingLiU" w:hAnsi="Verdan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A9D6FED"/>
    <w:multiLevelType w:val="hybridMultilevel"/>
    <w:tmpl w:val="2BFA9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B12E29"/>
    <w:multiLevelType w:val="hybridMultilevel"/>
    <w:tmpl w:val="C0A29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0C0812"/>
    <w:multiLevelType w:val="hybridMultilevel"/>
    <w:tmpl w:val="1B70EE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32A7F4A"/>
    <w:multiLevelType w:val="hybridMultilevel"/>
    <w:tmpl w:val="07EC23B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63EE00C5"/>
    <w:multiLevelType w:val="multilevel"/>
    <w:tmpl w:val="F2C4EF60"/>
    <w:styleLink w:val="Style1"/>
    <w:lvl w:ilvl="0">
      <w:start w:val="1"/>
      <w:numFmt w:val="decimal"/>
      <w:suff w:val="space"/>
      <w:lvlText w:val="%1.0"/>
      <w:lvlJc w:val="left"/>
      <w:pPr>
        <w:ind w:left="1418" w:hanging="1418"/>
      </w:pPr>
      <w:rPr>
        <w:rFonts w:ascii="Arial" w:hAnsi="Arial" w:hint="default"/>
        <w:b/>
        <w:i w:val="0"/>
        <w:sz w:val="36"/>
      </w:rPr>
    </w:lvl>
    <w:lvl w:ilvl="1">
      <w:start w:val="1"/>
      <w:numFmt w:val="decimal"/>
      <w:suff w:val="space"/>
      <w:lvlText w:val="%1.%2"/>
      <w:lvlJc w:val="left"/>
      <w:pPr>
        <w:ind w:left="2438" w:hanging="1544"/>
      </w:pPr>
      <w:rPr>
        <w:rFonts w:ascii="Arial" w:hAnsi="Arial" w:hint="default"/>
        <w:b w:val="0"/>
        <w:i w:val="0"/>
        <w:sz w:val="28"/>
      </w:rPr>
    </w:lvl>
    <w:lvl w:ilvl="2">
      <w:start w:val="1"/>
      <w:numFmt w:val="decimal"/>
      <w:suff w:val="space"/>
      <w:lvlText w:val="%1.%2.%3"/>
      <w:lvlJc w:val="left"/>
      <w:pPr>
        <w:ind w:left="3686" w:hanging="1418"/>
      </w:pPr>
      <w:rPr>
        <w:rFonts w:hint="default"/>
      </w:rPr>
    </w:lvl>
    <w:lvl w:ilvl="3">
      <w:start w:val="1"/>
      <w:numFmt w:val="decimal"/>
      <w:suff w:val="space"/>
      <w:lvlText w:val="%1.%2.%3.%4"/>
      <w:lvlJc w:val="left"/>
      <w:pPr>
        <w:ind w:left="6407" w:hanging="3005"/>
      </w:pPr>
      <w:rPr>
        <w:rFonts w:hint="default"/>
      </w:rPr>
    </w:lvl>
    <w:lvl w:ilvl="4">
      <w:start w:val="1"/>
      <w:numFmt w:val="decimal"/>
      <w:lvlText w:val="%1.%2.%3.%4.%5"/>
      <w:lvlJc w:val="left"/>
      <w:pPr>
        <w:tabs>
          <w:tab w:val="num" w:pos="1161"/>
        </w:tabs>
        <w:ind w:left="1161" w:hanging="1008"/>
      </w:pPr>
      <w:rPr>
        <w:rFonts w:hint="default"/>
      </w:rPr>
    </w:lvl>
    <w:lvl w:ilvl="5">
      <w:start w:val="1"/>
      <w:numFmt w:val="decimal"/>
      <w:lvlText w:val="%1.%2.%3.%4.%5.%6"/>
      <w:lvlJc w:val="left"/>
      <w:pPr>
        <w:tabs>
          <w:tab w:val="num" w:pos="1305"/>
        </w:tabs>
        <w:ind w:left="1305" w:hanging="1152"/>
      </w:pPr>
      <w:rPr>
        <w:rFonts w:hint="default"/>
      </w:rPr>
    </w:lvl>
    <w:lvl w:ilvl="6">
      <w:start w:val="1"/>
      <w:numFmt w:val="decimal"/>
      <w:lvlText w:val="%1.%2.%3.%4.%5.%6.%7"/>
      <w:lvlJc w:val="left"/>
      <w:pPr>
        <w:tabs>
          <w:tab w:val="num" w:pos="1449"/>
        </w:tabs>
        <w:ind w:left="1449" w:hanging="1296"/>
      </w:pPr>
      <w:rPr>
        <w:rFonts w:hint="default"/>
      </w:rPr>
    </w:lvl>
    <w:lvl w:ilvl="7">
      <w:start w:val="1"/>
      <w:numFmt w:val="decimal"/>
      <w:lvlText w:val="%1.%2.%3.%4.%5.%6.%7.%8"/>
      <w:lvlJc w:val="left"/>
      <w:pPr>
        <w:tabs>
          <w:tab w:val="num" w:pos="1593"/>
        </w:tabs>
        <w:ind w:left="1593" w:hanging="1440"/>
      </w:pPr>
      <w:rPr>
        <w:rFonts w:hint="default"/>
      </w:rPr>
    </w:lvl>
    <w:lvl w:ilvl="8">
      <w:start w:val="1"/>
      <w:numFmt w:val="decimal"/>
      <w:lvlText w:val="%1.%2.%3.%4.%5.%6.%7.%8.%9"/>
      <w:lvlJc w:val="left"/>
      <w:pPr>
        <w:tabs>
          <w:tab w:val="num" w:pos="1737"/>
        </w:tabs>
        <w:ind w:left="1737" w:hanging="1584"/>
      </w:pPr>
      <w:rPr>
        <w:rFonts w:hint="default"/>
      </w:rPr>
    </w:lvl>
  </w:abstractNum>
  <w:abstractNum w:abstractNumId="31" w15:restartNumberingAfterBreak="0">
    <w:nsid w:val="644862A4"/>
    <w:multiLevelType w:val="hybridMultilevel"/>
    <w:tmpl w:val="F0488D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FB66B74"/>
    <w:multiLevelType w:val="hybridMultilevel"/>
    <w:tmpl w:val="2210071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FBC592A"/>
    <w:multiLevelType w:val="hybridMultilevel"/>
    <w:tmpl w:val="1AC09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2C7C01"/>
    <w:multiLevelType w:val="hybridMultilevel"/>
    <w:tmpl w:val="FF4A44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3100DF3"/>
    <w:multiLevelType w:val="hybridMultilevel"/>
    <w:tmpl w:val="9646A2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71D6B8B"/>
    <w:multiLevelType w:val="hybridMultilevel"/>
    <w:tmpl w:val="05BEC17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77734ADA"/>
    <w:multiLevelType w:val="hybridMultilevel"/>
    <w:tmpl w:val="2BFA9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6D3C6D"/>
    <w:multiLevelType w:val="hybridMultilevel"/>
    <w:tmpl w:val="2BFA9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6C32CE"/>
    <w:multiLevelType w:val="hybridMultilevel"/>
    <w:tmpl w:val="FF4A4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1124543">
    <w:abstractNumId w:val="2"/>
  </w:num>
  <w:num w:numId="2" w16cid:durableId="516777903">
    <w:abstractNumId w:val="30"/>
  </w:num>
  <w:num w:numId="3" w16cid:durableId="544413253">
    <w:abstractNumId w:val="0"/>
  </w:num>
  <w:num w:numId="4" w16cid:durableId="435298041">
    <w:abstractNumId w:val="29"/>
  </w:num>
  <w:num w:numId="5" w16cid:durableId="1717387049">
    <w:abstractNumId w:val="18"/>
  </w:num>
  <w:num w:numId="6" w16cid:durableId="1878733343">
    <w:abstractNumId w:val="20"/>
  </w:num>
  <w:num w:numId="7" w16cid:durableId="1559173371">
    <w:abstractNumId w:val="17"/>
  </w:num>
  <w:num w:numId="8" w16cid:durableId="1990085921">
    <w:abstractNumId w:val="28"/>
  </w:num>
  <w:num w:numId="9" w16cid:durableId="1030909308">
    <w:abstractNumId w:val="7"/>
  </w:num>
  <w:num w:numId="10" w16cid:durableId="1532184023">
    <w:abstractNumId w:val="15"/>
  </w:num>
  <w:num w:numId="11" w16cid:durableId="1222324377">
    <w:abstractNumId w:val="35"/>
  </w:num>
  <w:num w:numId="12" w16cid:durableId="1602491827">
    <w:abstractNumId w:val="14"/>
  </w:num>
  <w:num w:numId="13" w16cid:durableId="4738331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7863210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0339137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0200875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7532534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5594486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740182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65854505">
    <w:abstractNumId w:val="36"/>
  </w:num>
  <w:num w:numId="21" w16cid:durableId="499197013">
    <w:abstractNumId w:val="23"/>
  </w:num>
  <w:num w:numId="22" w16cid:durableId="1833065850">
    <w:abstractNumId w:val="13"/>
  </w:num>
  <w:num w:numId="23" w16cid:durableId="648217940">
    <w:abstractNumId w:val="2"/>
  </w:num>
  <w:num w:numId="24" w16cid:durableId="914629270">
    <w:abstractNumId w:val="2"/>
  </w:num>
  <w:num w:numId="25" w16cid:durableId="220335941">
    <w:abstractNumId w:val="2"/>
  </w:num>
  <w:num w:numId="26" w16cid:durableId="2063166149">
    <w:abstractNumId w:val="2"/>
  </w:num>
  <w:num w:numId="27" w16cid:durableId="903177894">
    <w:abstractNumId w:val="2"/>
  </w:num>
  <w:num w:numId="28" w16cid:durableId="1136799001">
    <w:abstractNumId w:val="11"/>
  </w:num>
  <w:num w:numId="29" w16cid:durableId="337275992">
    <w:abstractNumId w:val="16"/>
  </w:num>
  <w:num w:numId="30" w16cid:durableId="1729499392">
    <w:abstractNumId w:val="6"/>
  </w:num>
  <w:num w:numId="31" w16cid:durableId="1763643549">
    <w:abstractNumId w:val="12"/>
  </w:num>
  <w:num w:numId="32" w16cid:durableId="1427270927">
    <w:abstractNumId w:val="32"/>
  </w:num>
  <w:num w:numId="33" w16cid:durableId="872768251">
    <w:abstractNumId w:val="1"/>
  </w:num>
  <w:num w:numId="34" w16cid:durableId="1797289621">
    <w:abstractNumId w:val="31"/>
  </w:num>
  <w:num w:numId="35" w16cid:durableId="517701010">
    <w:abstractNumId w:val="33"/>
  </w:num>
  <w:num w:numId="36" w16cid:durableId="1326013981">
    <w:abstractNumId w:val="5"/>
  </w:num>
  <w:num w:numId="37" w16cid:durableId="675349768">
    <w:abstractNumId w:val="4"/>
  </w:num>
  <w:num w:numId="38" w16cid:durableId="365373364">
    <w:abstractNumId w:val="3"/>
  </w:num>
  <w:num w:numId="39" w16cid:durableId="2129885158">
    <w:abstractNumId w:val="38"/>
  </w:num>
  <w:num w:numId="40" w16cid:durableId="467283211">
    <w:abstractNumId w:val="24"/>
  </w:num>
  <w:num w:numId="41" w16cid:durableId="637566491">
    <w:abstractNumId w:val="37"/>
  </w:num>
  <w:num w:numId="42" w16cid:durableId="566913652">
    <w:abstractNumId w:val="26"/>
  </w:num>
  <w:num w:numId="43" w16cid:durableId="1213299776">
    <w:abstractNumId w:val="22"/>
  </w:num>
  <w:num w:numId="44" w16cid:durableId="1209949574">
    <w:abstractNumId w:val="19"/>
  </w:num>
  <w:num w:numId="45" w16cid:durableId="326326931">
    <w:abstractNumId w:val="21"/>
  </w:num>
  <w:num w:numId="46" w16cid:durableId="955284970">
    <w:abstractNumId w:val="25"/>
  </w:num>
  <w:num w:numId="47" w16cid:durableId="994065500">
    <w:abstractNumId w:val="39"/>
  </w:num>
  <w:num w:numId="48" w16cid:durableId="1652251336">
    <w:abstractNumId w:val="10"/>
  </w:num>
  <w:num w:numId="49" w16cid:durableId="1186753474">
    <w:abstractNumId w:val="27"/>
  </w:num>
  <w:num w:numId="50" w16cid:durableId="289359236">
    <w:abstractNumId w:val="8"/>
  </w:num>
  <w:num w:numId="51" w16cid:durableId="2039432898">
    <w:abstractNumId w:val="34"/>
  </w:num>
  <w:num w:numId="52" w16cid:durableId="1664696401">
    <w:abstractNumId w:val="9"/>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ordon McNab (BRT-UK)">
    <w15:presenceInfo w15:providerId="AD" w15:userId="S::gordon.mcnab@brtchip.com::ea8fefc5-bcf9-464f-8357-266cf3d958a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trackRevisions/>
  <w:defaultTabStop w:val="720"/>
  <w:drawingGridHorizontalSpacing w:val="9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63DA"/>
    <w:rsid w:val="0000658F"/>
    <w:rsid w:val="00006C14"/>
    <w:rsid w:val="000108E0"/>
    <w:rsid w:val="00012BC6"/>
    <w:rsid w:val="00013005"/>
    <w:rsid w:val="00014EA7"/>
    <w:rsid w:val="000163DA"/>
    <w:rsid w:val="00017A2C"/>
    <w:rsid w:val="00020DFA"/>
    <w:rsid w:val="00020EDF"/>
    <w:rsid w:val="00022C9C"/>
    <w:rsid w:val="0002579A"/>
    <w:rsid w:val="00025AE6"/>
    <w:rsid w:val="00034ADC"/>
    <w:rsid w:val="000358C7"/>
    <w:rsid w:val="00042996"/>
    <w:rsid w:val="00042DBC"/>
    <w:rsid w:val="00043EC9"/>
    <w:rsid w:val="00052697"/>
    <w:rsid w:val="00053966"/>
    <w:rsid w:val="000565D2"/>
    <w:rsid w:val="00057CAD"/>
    <w:rsid w:val="00057F47"/>
    <w:rsid w:val="0006065B"/>
    <w:rsid w:val="00060A86"/>
    <w:rsid w:val="0006203C"/>
    <w:rsid w:val="000641D4"/>
    <w:rsid w:val="00065790"/>
    <w:rsid w:val="00066818"/>
    <w:rsid w:val="000710F1"/>
    <w:rsid w:val="00074B0F"/>
    <w:rsid w:val="00075AA7"/>
    <w:rsid w:val="00077F1F"/>
    <w:rsid w:val="0008143D"/>
    <w:rsid w:val="00082230"/>
    <w:rsid w:val="00085C49"/>
    <w:rsid w:val="00085D18"/>
    <w:rsid w:val="00086E6D"/>
    <w:rsid w:val="00094334"/>
    <w:rsid w:val="00094B2C"/>
    <w:rsid w:val="0009535A"/>
    <w:rsid w:val="00095440"/>
    <w:rsid w:val="00096342"/>
    <w:rsid w:val="0009672F"/>
    <w:rsid w:val="000A1CD8"/>
    <w:rsid w:val="000A3CB0"/>
    <w:rsid w:val="000A5EFF"/>
    <w:rsid w:val="000B28BC"/>
    <w:rsid w:val="000B2B4E"/>
    <w:rsid w:val="000B4E72"/>
    <w:rsid w:val="000B532D"/>
    <w:rsid w:val="000C253D"/>
    <w:rsid w:val="000C404F"/>
    <w:rsid w:val="000C4AE9"/>
    <w:rsid w:val="000C5E7E"/>
    <w:rsid w:val="000D24DA"/>
    <w:rsid w:val="000D6D51"/>
    <w:rsid w:val="000E0882"/>
    <w:rsid w:val="000E1E4A"/>
    <w:rsid w:val="000E2756"/>
    <w:rsid w:val="000E2A5B"/>
    <w:rsid w:val="000E4AB2"/>
    <w:rsid w:val="000E4E51"/>
    <w:rsid w:val="000E5402"/>
    <w:rsid w:val="000F22A2"/>
    <w:rsid w:val="000F2E5A"/>
    <w:rsid w:val="000F43AD"/>
    <w:rsid w:val="000F4B70"/>
    <w:rsid w:val="000F5533"/>
    <w:rsid w:val="000F663F"/>
    <w:rsid w:val="0010126E"/>
    <w:rsid w:val="00107263"/>
    <w:rsid w:val="001110C1"/>
    <w:rsid w:val="00111CFC"/>
    <w:rsid w:val="00114EF1"/>
    <w:rsid w:val="00116258"/>
    <w:rsid w:val="0012029F"/>
    <w:rsid w:val="00122556"/>
    <w:rsid w:val="0012293C"/>
    <w:rsid w:val="00123219"/>
    <w:rsid w:val="001243B3"/>
    <w:rsid w:val="00124A1B"/>
    <w:rsid w:val="001401CA"/>
    <w:rsid w:val="00145011"/>
    <w:rsid w:val="001477CD"/>
    <w:rsid w:val="00147B25"/>
    <w:rsid w:val="0015009E"/>
    <w:rsid w:val="00152E63"/>
    <w:rsid w:val="0015595C"/>
    <w:rsid w:val="001561AA"/>
    <w:rsid w:val="00157126"/>
    <w:rsid w:val="00161907"/>
    <w:rsid w:val="001624D9"/>
    <w:rsid w:val="001668FC"/>
    <w:rsid w:val="00166FC6"/>
    <w:rsid w:val="0016710C"/>
    <w:rsid w:val="00170186"/>
    <w:rsid w:val="001707BE"/>
    <w:rsid w:val="001709F0"/>
    <w:rsid w:val="001727E0"/>
    <w:rsid w:val="00173CFD"/>
    <w:rsid w:val="001806B3"/>
    <w:rsid w:val="00180E98"/>
    <w:rsid w:val="001828D7"/>
    <w:rsid w:val="00184FD6"/>
    <w:rsid w:val="0018648E"/>
    <w:rsid w:val="00187082"/>
    <w:rsid w:val="00192240"/>
    <w:rsid w:val="0019490F"/>
    <w:rsid w:val="00195C59"/>
    <w:rsid w:val="001A076C"/>
    <w:rsid w:val="001A1A54"/>
    <w:rsid w:val="001A689B"/>
    <w:rsid w:val="001B1E75"/>
    <w:rsid w:val="001B3C36"/>
    <w:rsid w:val="001B3DA0"/>
    <w:rsid w:val="001B42CA"/>
    <w:rsid w:val="001B7865"/>
    <w:rsid w:val="001B78C3"/>
    <w:rsid w:val="001C0682"/>
    <w:rsid w:val="001C23FD"/>
    <w:rsid w:val="001C4EC9"/>
    <w:rsid w:val="001C62D0"/>
    <w:rsid w:val="001D01E2"/>
    <w:rsid w:val="001D0D96"/>
    <w:rsid w:val="001D2FD8"/>
    <w:rsid w:val="001D30E1"/>
    <w:rsid w:val="001D3448"/>
    <w:rsid w:val="001D38A6"/>
    <w:rsid w:val="001D3963"/>
    <w:rsid w:val="001D4155"/>
    <w:rsid w:val="001D653B"/>
    <w:rsid w:val="001E1C74"/>
    <w:rsid w:val="001E2177"/>
    <w:rsid w:val="001E281E"/>
    <w:rsid w:val="001E4806"/>
    <w:rsid w:val="001E6A33"/>
    <w:rsid w:val="001E6CB3"/>
    <w:rsid w:val="001F0507"/>
    <w:rsid w:val="001F3624"/>
    <w:rsid w:val="001F3CB6"/>
    <w:rsid w:val="001F7C3B"/>
    <w:rsid w:val="00200805"/>
    <w:rsid w:val="00202BFA"/>
    <w:rsid w:val="002059D5"/>
    <w:rsid w:val="00206680"/>
    <w:rsid w:val="00207554"/>
    <w:rsid w:val="00214C81"/>
    <w:rsid w:val="0021625B"/>
    <w:rsid w:val="00217425"/>
    <w:rsid w:val="002224BF"/>
    <w:rsid w:val="00222E0E"/>
    <w:rsid w:val="00223A4A"/>
    <w:rsid w:val="00224E32"/>
    <w:rsid w:val="00230A84"/>
    <w:rsid w:val="00231B1A"/>
    <w:rsid w:val="00235027"/>
    <w:rsid w:val="00237A61"/>
    <w:rsid w:val="0024026A"/>
    <w:rsid w:val="00241C82"/>
    <w:rsid w:val="00241FE6"/>
    <w:rsid w:val="00251AE2"/>
    <w:rsid w:val="00252E63"/>
    <w:rsid w:val="002531AB"/>
    <w:rsid w:val="002625EE"/>
    <w:rsid w:val="00263B8E"/>
    <w:rsid w:val="00264903"/>
    <w:rsid w:val="00266E8C"/>
    <w:rsid w:val="002739CF"/>
    <w:rsid w:val="00273B5C"/>
    <w:rsid w:val="00277E9D"/>
    <w:rsid w:val="00280B87"/>
    <w:rsid w:val="00281E11"/>
    <w:rsid w:val="002834B7"/>
    <w:rsid w:val="00286762"/>
    <w:rsid w:val="00287386"/>
    <w:rsid w:val="00291010"/>
    <w:rsid w:val="0029246C"/>
    <w:rsid w:val="0029406B"/>
    <w:rsid w:val="002968C6"/>
    <w:rsid w:val="00296E88"/>
    <w:rsid w:val="00297104"/>
    <w:rsid w:val="002A0FB4"/>
    <w:rsid w:val="002A11FB"/>
    <w:rsid w:val="002A2B15"/>
    <w:rsid w:val="002A2C32"/>
    <w:rsid w:val="002A5961"/>
    <w:rsid w:val="002A6537"/>
    <w:rsid w:val="002A66DA"/>
    <w:rsid w:val="002A6E9F"/>
    <w:rsid w:val="002A7E2D"/>
    <w:rsid w:val="002B30DF"/>
    <w:rsid w:val="002B4306"/>
    <w:rsid w:val="002B4564"/>
    <w:rsid w:val="002B4AA6"/>
    <w:rsid w:val="002B5268"/>
    <w:rsid w:val="002B646C"/>
    <w:rsid w:val="002C0056"/>
    <w:rsid w:val="002C2554"/>
    <w:rsid w:val="002C2A2B"/>
    <w:rsid w:val="002C3321"/>
    <w:rsid w:val="002C458D"/>
    <w:rsid w:val="002C7B7A"/>
    <w:rsid w:val="002D0261"/>
    <w:rsid w:val="002D2098"/>
    <w:rsid w:val="002D2D43"/>
    <w:rsid w:val="002E001D"/>
    <w:rsid w:val="002E015D"/>
    <w:rsid w:val="002E08B9"/>
    <w:rsid w:val="002E20AD"/>
    <w:rsid w:val="002E49E3"/>
    <w:rsid w:val="002E7010"/>
    <w:rsid w:val="002F1732"/>
    <w:rsid w:val="002F22F2"/>
    <w:rsid w:val="002F3391"/>
    <w:rsid w:val="002F43CB"/>
    <w:rsid w:val="002F5C35"/>
    <w:rsid w:val="00301B6E"/>
    <w:rsid w:val="003025BD"/>
    <w:rsid w:val="00305696"/>
    <w:rsid w:val="003064D9"/>
    <w:rsid w:val="00310A93"/>
    <w:rsid w:val="0031171B"/>
    <w:rsid w:val="0031254F"/>
    <w:rsid w:val="00313D0F"/>
    <w:rsid w:val="0031490C"/>
    <w:rsid w:val="0032346C"/>
    <w:rsid w:val="003236E7"/>
    <w:rsid w:val="00325009"/>
    <w:rsid w:val="00330156"/>
    <w:rsid w:val="003303F0"/>
    <w:rsid w:val="003324EE"/>
    <w:rsid w:val="00332CF3"/>
    <w:rsid w:val="00334412"/>
    <w:rsid w:val="00336C0F"/>
    <w:rsid w:val="00336ECF"/>
    <w:rsid w:val="003401D6"/>
    <w:rsid w:val="003464BD"/>
    <w:rsid w:val="00347322"/>
    <w:rsid w:val="00347745"/>
    <w:rsid w:val="0035125A"/>
    <w:rsid w:val="0035338A"/>
    <w:rsid w:val="00354373"/>
    <w:rsid w:val="00357CF8"/>
    <w:rsid w:val="00357E13"/>
    <w:rsid w:val="0036135D"/>
    <w:rsid w:val="00361761"/>
    <w:rsid w:val="00361B28"/>
    <w:rsid w:val="003626F8"/>
    <w:rsid w:val="00367649"/>
    <w:rsid w:val="00371504"/>
    <w:rsid w:val="003734FA"/>
    <w:rsid w:val="003801F0"/>
    <w:rsid w:val="00381132"/>
    <w:rsid w:val="003818A6"/>
    <w:rsid w:val="0038215B"/>
    <w:rsid w:val="003833B9"/>
    <w:rsid w:val="003863A6"/>
    <w:rsid w:val="00387AA9"/>
    <w:rsid w:val="00390F41"/>
    <w:rsid w:val="00393556"/>
    <w:rsid w:val="0039394E"/>
    <w:rsid w:val="00393AD3"/>
    <w:rsid w:val="0039608B"/>
    <w:rsid w:val="003979A6"/>
    <w:rsid w:val="003A1ADF"/>
    <w:rsid w:val="003A21A9"/>
    <w:rsid w:val="003A2383"/>
    <w:rsid w:val="003A2A8E"/>
    <w:rsid w:val="003A7775"/>
    <w:rsid w:val="003B4892"/>
    <w:rsid w:val="003B4FC1"/>
    <w:rsid w:val="003B5D52"/>
    <w:rsid w:val="003C2B56"/>
    <w:rsid w:val="003C3865"/>
    <w:rsid w:val="003C5349"/>
    <w:rsid w:val="003D173E"/>
    <w:rsid w:val="003E29D7"/>
    <w:rsid w:val="003E541F"/>
    <w:rsid w:val="003F0564"/>
    <w:rsid w:val="003F2BF4"/>
    <w:rsid w:val="003F375C"/>
    <w:rsid w:val="003F5BFC"/>
    <w:rsid w:val="003F5DCF"/>
    <w:rsid w:val="00401B42"/>
    <w:rsid w:val="0040255C"/>
    <w:rsid w:val="00403432"/>
    <w:rsid w:val="00403A49"/>
    <w:rsid w:val="00403D23"/>
    <w:rsid w:val="0040758B"/>
    <w:rsid w:val="00413932"/>
    <w:rsid w:val="00413FF7"/>
    <w:rsid w:val="004168D4"/>
    <w:rsid w:val="00420CB8"/>
    <w:rsid w:val="00420E6E"/>
    <w:rsid w:val="0042381C"/>
    <w:rsid w:val="0042579E"/>
    <w:rsid w:val="00425EB2"/>
    <w:rsid w:val="00433E9E"/>
    <w:rsid w:val="004346A4"/>
    <w:rsid w:val="0043642E"/>
    <w:rsid w:val="004370AF"/>
    <w:rsid w:val="004372E8"/>
    <w:rsid w:val="00441CBC"/>
    <w:rsid w:val="00442CC9"/>
    <w:rsid w:val="00443FA5"/>
    <w:rsid w:val="00447152"/>
    <w:rsid w:val="00453235"/>
    <w:rsid w:val="00453368"/>
    <w:rsid w:val="0045499B"/>
    <w:rsid w:val="00456266"/>
    <w:rsid w:val="00456B10"/>
    <w:rsid w:val="00464C78"/>
    <w:rsid w:val="004652AB"/>
    <w:rsid w:val="00466D53"/>
    <w:rsid w:val="00475709"/>
    <w:rsid w:val="00476D2F"/>
    <w:rsid w:val="00481E94"/>
    <w:rsid w:val="00483419"/>
    <w:rsid w:val="004835FB"/>
    <w:rsid w:val="00483885"/>
    <w:rsid w:val="00485011"/>
    <w:rsid w:val="00487BB9"/>
    <w:rsid w:val="00490CA1"/>
    <w:rsid w:val="00493525"/>
    <w:rsid w:val="00493F0D"/>
    <w:rsid w:val="004943ED"/>
    <w:rsid w:val="00495077"/>
    <w:rsid w:val="004965EC"/>
    <w:rsid w:val="00497743"/>
    <w:rsid w:val="004A18BD"/>
    <w:rsid w:val="004A2B8D"/>
    <w:rsid w:val="004A2FEE"/>
    <w:rsid w:val="004A3CF3"/>
    <w:rsid w:val="004A527D"/>
    <w:rsid w:val="004A5C7B"/>
    <w:rsid w:val="004A7AFD"/>
    <w:rsid w:val="004B0DA1"/>
    <w:rsid w:val="004B1A69"/>
    <w:rsid w:val="004B209A"/>
    <w:rsid w:val="004B427B"/>
    <w:rsid w:val="004B6803"/>
    <w:rsid w:val="004C1005"/>
    <w:rsid w:val="004C2C94"/>
    <w:rsid w:val="004C3F9C"/>
    <w:rsid w:val="004C4021"/>
    <w:rsid w:val="004C4913"/>
    <w:rsid w:val="004C7000"/>
    <w:rsid w:val="004C7C5B"/>
    <w:rsid w:val="004D2F70"/>
    <w:rsid w:val="004D398B"/>
    <w:rsid w:val="004D3C74"/>
    <w:rsid w:val="004D47BF"/>
    <w:rsid w:val="004D6E74"/>
    <w:rsid w:val="004D7DCF"/>
    <w:rsid w:val="004E0B33"/>
    <w:rsid w:val="004E3F36"/>
    <w:rsid w:val="004E4429"/>
    <w:rsid w:val="004E7D9E"/>
    <w:rsid w:val="004E7F57"/>
    <w:rsid w:val="004F21AF"/>
    <w:rsid w:val="004F2C1C"/>
    <w:rsid w:val="004F5A70"/>
    <w:rsid w:val="005018D8"/>
    <w:rsid w:val="00502BF6"/>
    <w:rsid w:val="00503E5B"/>
    <w:rsid w:val="00504154"/>
    <w:rsid w:val="005066CF"/>
    <w:rsid w:val="00517316"/>
    <w:rsid w:val="005174B5"/>
    <w:rsid w:val="0052237E"/>
    <w:rsid w:val="00522A13"/>
    <w:rsid w:val="00523CDD"/>
    <w:rsid w:val="005269E4"/>
    <w:rsid w:val="00531F09"/>
    <w:rsid w:val="00532EC4"/>
    <w:rsid w:val="005334C7"/>
    <w:rsid w:val="00533615"/>
    <w:rsid w:val="00535CBD"/>
    <w:rsid w:val="0054220F"/>
    <w:rsid w:val="005432D5"/>
    <w:rsid w:val="00545254"/>
    <w:rsid w:val="00545549"/>
    <w:rsid w:val="00552187"/>
    <w:rsid w:val="005525AB"/>
    <w:rsid w:val="005552DE"/>
    <w:rsid w:val="00557EF1"/>
    <w:rsid w:val="00560EA8"/>
    <w:rsid w:val="00561B29"/>
    <w:rsid w:val="00561D00"/>
    <w:rsid w:val="00565CB5"/>
    <w:rsid w:val="0057020A"/>
    <w:rsid w:val="005704D7"/>
    <w:rsid w:val="00570A4F"/>
    <w:rsid w:val="005724AD"/>
    <w:rsid w:val="00572CC0"/>
    <w:rsid w:val="0057303D"/>
    <w:rsid w:val="00574EBA"/>
    <w:rsid w:val="005769D1"/>
    <w:rsid w:val="00577827"/>
    <w:rsid w:val="005812D1"/>
    <w:rsid w:val="00583E26"/>
    <w:rsid w:val="005845EE"/>
    <w:rsid w:val="00585371"/>
    <w:rsid w:val="005872BF"/>
    <w:rsid w:val="00593CF0"/>
    <w:rsid w:val="005943C2"/>
    <w:rsid w:val="005A1441"/>
    <w:rsid w:val="005A7B00"/>
    <w:rsid w:val="005A7E39"/>
    <w:rsid w:val="005B190F"/>
    <w:rsid w:val="005B2DA8"/>
    <w:rsid w:val="005B67B7"/>
    <w:rsid w:val="005C0474"/>
    <w:rsid w:val="005C211C"/>
    <w:rsid w:val="005C31DD"/>
    <w:rsid w:val="005C54B5"/>
    <w:rsid w:val="005C57EA"/>
    <w:rsid w:val="005C5EB6"/>
    <w:rsid w:val="005C7B12"/>
    <w:rsid w:val="005C7E05"/>
    <w:rsid w:val="005D285C"/>
    <w:rsid w:val="005D356C"/>
    <w:rsid w:val="005D3F81"/>
    <w:rsid w:val="005D4925"/>
    <w:rsid w:val="005D492F"/>
    <w:rsid w:val="005D7C84"/>
    <w:rsid w:val="005E2017"/>
    <w:rsid w:val="005E314D"/>
    <w:rsid w:val="005E5BCF"/>
    <w:rsid w:val="005F1590"/>
    <w:rsid w:val="005F200C"/>
    <w:rsid w:val="005F5D2C"/>
    <w:rsid w:val="005F64B9"/>
    <w:rsid w:val="00600DD4"/>
    <w:rsid w:val="0060156F"/>
    <w:rsid w:val="006104DE"/>
    <w:rsid w:val="00611A48"/>
    <w:rsid w:val="00614D15"/>
    <w:rsid w:val="0061502A"/>
    <w:rsid w:val="006150DC"/>
    <w:rsid w:val="00617706"/>
    <w:rsid w:val="00617C60"/>
    <w:rsid w:val="00621C18"/>
    <w:rsid w:val="0062405E"/>
    <w:rsid w:val="00626DD3"/>
    <w:rsid w:val="0062797C"/>
    <w:rsid w:val="00630977"/>
    <w:rsid w:val="00633183"/>
    <w:rsid w:val="0063559B"/>
    <w:rsid w:val="00635B69"/>
    <w:rsid w:val="00635C62"/>
    <w:rsid w:val="00635EA6"/>
    <w:rsid w:val="00644103"/>
    <w:rsid w:val="006451AC"/>
    <w:rsid w:val="00645738"/>
    <w:rsid w:val="00645B5C"/>
    <w:rsid w:val="006465B1"/>
    <w:rsid w:val="00646E2E"/>
    <w:rsid w:val="00650C6E"/>
    <w:rsid w:val="00650CDB"/>
    <w:rsid w:val="006511CC"/>
    <w:rsid w:val="0065491F"/>
    <w:rsid w:val="00654DEB"/>
    <w:rsid w:val="00661878"/>
    <w:rsid w:val="006623E7"/>
    <w:rsid w:val="00667843"/>
    <w:rsid w:val="006756C7"/>
    <w:rsid w:val="006769A3"/>
    <w:rsid w:val="006810E1"/>
    <w:rsid w:val="00681723"/>
    <w:rsid w:val="00681865"/>
    <w:rsid w:val="0068447F"/>
    <w:rsid w:val="0068570F"/>
    <w:rsid w:val="00687B28"/>
    <w:rsid w:val="0069406C"/>
    <w:rsid w:val="006A07C0"/>
    <w:rsid w:val="006A155F"/>
    <w:rsid w:val="006A190E"/>
    <w:rsid w:val="006A21DF"/>
    <w:rsid w:val="006A4238"/>
    <w:rsid w:val="006A6939"/>
    <w:rsid w:val="006B1517"/>
    <w:rsid w:val="006B46E9"/>
    <w:rsid w:val="006C0F35"/>
    <w:rsid w:val="006C1BEB"/>
    <w:rsid w:val="006C1FF4"/>
    <w:rsid w:val="006C32C6"/>
    <w:rsid w:val="006C66B0"/>
    <w:rsid w:val="006C691F"/>
    <w:rsid w:val="006D2EB2"/>
    <w:rsid w:val="006D37DF"/>
    <w:rsid w:val="006D5B2E"/>
    <w:rsid w:val="006D74A5"/>
    <w:rsid w:val="006E1A6D"/>
    <w:rsid w:val="006E3395"/>
    <w:rsid w:val="006E5488"/>
    <w:rsid w:val="006E6BB9"/>
    <w:rsid w:val="006F1056"/>
    <w:rsid w:val="006F5460"/>
    <w:rsid w:val="006F6538"/>
    <w:rsid w:val="006F68A9"/>
    <w:rsid w:val="00701022"/>
    <w:rsid w:val="00702F14"/>
    <w:rsid w:val="007061A8"/>
    <w:rsid w:val="00711DB4"/>
    <w:rsid w:val="0071226E"/>
    <w:rsid w:val="00712FC7"/>
    <w:rsid w:val="00715C32"/>
    <w:rsid w:val="0071750D"/>
    <w:rsid w:val="00721BCC"/>
    <w:rsid w:val="00722471"/>
    <w:rsid w:val="007237B1"/>
    <w:rsid w:val="00723F64"/>
    <w:rsid w:val="00726D92"/>
    <w:rsid w:val="00732311"/>
    <w:rsid w:val="00737C02"/>
    <w:rsid w:val="007403F0"/>
    <w:rsid w:val="00740E31"/>
    <w:rsid w:val="00741B72"/>
    <w:rsid w:val="00741DD5"/>
    <w:rsid w:val="00743D79"/>
    <w:rsid w:val="00744335"/>
    <w:rsid w:val="00744944"/>
    <w:rsid w:val="00744F2F"/>
    <w:rsid w:val="00746C40"/>
    <w:rsid w:val="007473FD"/>
    <w:rsid w:val="007515EE"/>
    <w:rsid w:val="00754526"/>
    <w:rsid w:val="00755CF1"/>
    <w:rsid w:val="007635B2"/>
    <w:rsid w:val="00764C7A"/>
    <w:rsid w:val="007658A1"/>
    <w:rsid w:val="007674CB"/>
    <w:rsid w:val="00767687"/>
    <w:rsid w:val="00767A1F"/>
    <w:rsid w:val="00767E9E"/>
    <w:rsid w:val="007725AC"/>
    <w:rsid w:val="00773430"/>
    <w:rsid w:val="007749E4"/>
    <w:rsid w:val="00774FB0"/>
    <w:rsid w:val="0077518B"/>
    <w:rsid w:val="0077557E"/>
    <w:rsid w:val="00785272"/>
    <w:rsid w:val="007854D4"/>
    <w:rsid w:val="007877AE"/>
    <w:rsid w:val="00790878"/>
    <w:rsid w:val="00792F89"/>
    <w:rsid w:val="0079441C"/>
    <w:rsid w:val="007971DD"/>
    <w:rsid w:val="007A0E49"/>
    <w:rsid w:val="007B32FA"/>
    <w:rsid w:val="007B39C2"/>
    <w:rsid w:val="007C0E48"/>
    <w:rsid w:val="007C14E9"/>
    <w:rsid w:val="007C41CC"/>
    <w:rsid w:val="007C4BCC"/>
    <w:rsid w:val="007C6FE5"/>
    <w:rsid w:val="007C7024"/>
    <w:rsid w:val="007D1BBE"/>
    <w:rsid w:val="007D2F56"/>
    <w:rsid w:val="007D316B"/>
    <w:rsid w:val="007D486E"/>
    <w:rsid w:val="007D7D42"/>
    <w:rsid w:val="007E11E2"/>
    <w:rsid w:val="007E3AA5"/>
    <w:rsid w:val="007E4451"/>
    <w:rsid w:val="00803001"/>
    <w:rsid w:val="00805BC4"/>
    <w:rsid w:val="00805DDB"/>
    <w:rsid w:val="00810ECB"/>
    <w:rsid w:val="0081181B"/>
    <w:rsid w:val="00811F2A"/>
    <w:rsid w:val="00815617"/>
    <w:rsid w:val="0081729D"/>
    <w:rsid w:val="008174DF"/>
    <w:rsid w:val="0081770E"/>
    <w:rsid w:val="008202CC"/>
    <w:rsid w:val="00822059"/>
    <w:rsid w:val="00823830"/>
    <w:rsid w:val="00824FDB"/>
    <w:rsid w:val="00825E31"/>
    <w:rsid w:val="00826C05"/>
    <w:rsid w:val="00831B71"/>
    <w:rsid w:val="0083323D"/>
    <w:rsid w:val="0083340D"/>
    <w:rsid w:val="00833AAB"/>
    <w:rsid w:val="00833CFF"/>
    <w:rsid w:val="00834655"/>
    <w:rsid w:val="00840802"/>
    <w:rsid w:val="00841356"/>
    <w:rsid w:val="00842B6B"/>
    <w:rsid w:val="00846A74"/>
    <w:rsid w:val="00851E4B"/>
    <w:rsid w:val="00852FBA"/>
    <w:rsid w:val="008537EA"/>
    <w:rsid w:val="00854D31"/>
    <w:rsid w:val="00856B7E"/>
    <w:rsid w:val="00873C12"/>
    <w:rsid w:val="00874B31"/>
    <w:rsid w:val="00880594"/>
    <w:rsid w:val="00880600"/>
    <w:rsid w:val="008829B3"/>
    <w:rsid w:val="00885191"/>
    <w:rsid w:val="00891433"/>
    <w:rsid w:val="00893B74"/>
    <w:rsid w:val="008959E8"/>
    <w:rsid w:val="008A2E77"/>
    <w:rsid w:val="008A3571"/>
    <w:rsid w:val="008A4E4C"/>
    <w:rsid w:val="008A53B5"/>
    <w:rsid w:val="008A6B84"/>
    <w:rsid w:val="008A6D89"/>
    <w:rsid w:val="008B0DD3"/>
    <w:rsid w:val="008B433F"/>
    <w:rsid w:val="008B60EF"/>
    <w:rsid w:val="008C0E98"/>
    <w:rsid w:val="008C1DA2"/>
    <w:rsid w:val="008C3093"/>
    <w:rsid w:val="008C33F4"/>
    <w:rsid w:val="008C3659"/>
    <w:rsid w:val="008C5FDD"/>
    <w:rsid w:val="008C69AE"/>
    <w:rsid w:val="008C6B5C"/>
    <w:rsid w:val="008C7DE8"/>
    <w:rsid w:val="008D0AE4"/>
    <w:rsid w:val="008D477D"/>
    <w:rsid w:val="008D491B"/>
    <w:rsid w:val="008D4BFA"/>
    <w:rsid w:val="008E125D"/>
    <w:rsid w:val="008E23D7"/>
    <w:rsid w:val="008E30B3"/>
    <w:rsid w:val="008E7549"/>
    <w:rsid w:val="008F55D0"/>
    <w:rsid w:val="008F6829"/>
    <w:rsid w:val="008F694A"/>
    <w:rsid w:val="009003A1"/>
    <w:rsid w:val="0090112F"/>
    <w:rsid w:val="00901C1B"/>
    <w:rsid w:val="00902245"/>
    <w:rsid w:val="00903BD2"/>
    <w:rsid w:val="00905042"/>
    <w:rsid w:val="00914B63"/>
    <w:rsid w:val="009159A4"/>
    <w:rsid w:val="00917B50"/>
    <w:rsid w:val="00917DCC"/>
    <w:rsid w:val="00924597"/>
    <w:rsid w:val="00924F72"/>
    <w:rsid w:val="00925C82"/>
    <w:rsid w:val="00925CAB"/>
    <w:rsid w:val="0093455F"/>
    <w:rsid w:val="00934B7B"/>
    <w:rsid w:val="0093652A"/>
    <w:rsid w:val="009410FB"/>
    <w:rsid w:val="00941473"/>
    <w:rsid w:val="009425C5"/>
    <w:rsid w:val="00942F56"/>
    <w:rsid w:val="00943386"/>
    <w:rsid w:val="00946545"/>
    <w:rsid w:val="00946895"/>
    <w:rsid w:val="00947068"/>
    <w:rsid w:val="0095090A"/>
    <w:rsid w:val="00951D72"/>
    <w:rsid w:val="009548A6"/>
    <w:rsid w:val="00960681"/>
    <w:rsid w:val="00961DBF"/>
    <w:rsid w:val="00961F0A"/>
    <w:rsid w:val="009645F9"/>
    <w:rsid w:val="0096528F"/>
    <w:rsid w:val="00965D0E"/>
    <w:rsid w:val="009673BC"/>
    <w:rsid w:val="0097173A"/>
    <w:rsid w:val="00973358"/>
    <w:rsid w:val="00980EF5"/>
    <w:rsid w:val="00983D25"/>
    <w:rsid w:val="00985480"/>
    <w:rsid w:val="00985814"/>
    <w:rsid w:val="0098582F"/>
    <w:rsid w:val="0098683E"/>
    <w:rsid w:val="0099271B"/>
    <w:rsid w:val="00995077"/>
    <w:rsid w:val="0099599B"/>
    <w:rsid w:val="009962CF"/>
    <w:rsid w:val="009966F6"/>
    <w:rsid w:val="00996E4D"/>
    <w:rsid w:val="009977FE"/>
    <w:rsid w:val="009A2694"/>
    <w:rsid w:val="009A48BA"/>
    <w:rsid w:val="009A5541"/>
    <w:rsid w:val="009B0217"/>
    <w:rsid w:val="009B418C"/>
    <w:rsid w:val="009B59FB"/>
    <w:rsid w:val="009B5A95"/>
    <w:rsid w:val="009B6D2C"/>
    <w:rsid w:val="009B7C59"/>
    <w:rsid w:val="009C155F"/>
    <w:rsid w:val="009C1971"/>
    <w:rsid w:val="009C2498"/>
    <w:rsid w:val="009C391E"/>
    <w:rsid w:val="009C43B2"/>
    <w:rsid w:val="009C5164"/>
    <w:rsid w:val="009D0907"/>
    <w:rsid w:val="009D53C1"/>
    <w:rsid w:val="009E30C2"/>
    <w:rsid w:val="009E51E5"/>
    <w:rsid w:val="009F07C9"/>
    <w:rsid w:val="009F0EC0"/>
    <w:rsid w:val="009F3CC7"/>
    <w:rsid w:val="009F6CE2"/>
    <w:rsid w:val="009F799C"/>
    <w:rsid w:val="00A004EB"/>
    <w:rsid w:val="00A02EE0"/>
    <w:rsid w:val="00A033A9"/>
    <w:rsid w:val="00A10579"/>
    <w:rsid w:val="00A11E7E"/>
    <w:rsid w:val="00A122AD"/>
    <w:rsid w:val="00A14295"/>
    <w:rsid w:val="00A15952"/>
    <w:rsid w:val="00A16C9B"/>
    <w:rsid w:val="00A21350"/>
    <w:rsid w:val="00A213C7"/>
    <w:rsid w:val="00A21E05"/>
    <w:rsid w:val="00A26D82"/>
    <w:rsid w:val="00A26FB8"/>
    <w:rsid w:val="00A3006E"/>
    <w:rsid w:val="00A31407"/>
    <w:rsid w:val="00A32D7C"/>
    <w:rsid w:val="00A35D03"/>
    <w:rsid w:val="00A367AC"/>
    <w:rsid w:val="00A37498"/>
    <w:rsid w:val="00A40650"/>
    <w:rsid w:val="00A41283"/>
    <w:rsid w:val="00A413E2"/>
    <w:rsid w:val="00A43E21"/>
    <w:rsid w:val="00A45231"/>
    <w:rsid w:val="00A46E9A"/>
    <w:rsid w:val="00A47876"/>
    <w:rsid w:val="00A47F09"/>
    <w:rsid w:val="00A51E7D"/>
    <w:rsid w:val="00A52B61"/>
    <w:rsid w:val="00A53647"/>
    <w:rsid w:val="00A53DA6"/>
    <w:rsid w:val="00A56635"/>
    <w:rsid w:val="00A5739F"/>
    <w:rsid w:val="00A57FA4"/>
    <w:rsid w:val="00A61BF7"/>
    <w:rsid w:val="00A64100"/>
    <w:rsid w:val="00A64F34"/>
    <w:rsid w:val="00A6656F"/>
    <w:rsid w:val="00A6719F"/>
    <w:rsid w:val="00A67CE3"/>
    <w:rsid w:val="00A70289"/>
    <w:rsid w:val="00A72B8B"/>
    <w:rsid w:val="00A7318B"/>
    <w:rsid w:val="00A733CB"/>
    <w:rsid w:val="00A741A7"/>
    <w:rsid w:val="00A75D76"/>
    <w:rsid w:val="00A77A5D"/>
    <w:rsid w:val="00A829F4"/>
    <w:rsid w:val="00A82DB9"/>
    <w:rsid w:val="00A853F5"/>
    <w:rsid w:val="00A857CB"/>
    <w:rsid w:val="00A85D05"/>
    <w:rsid w:val="00A8729B"/>
    <w:rsid w:val="00A911D4"/>
    <w:rsid w:val="00A914D3"/>
    <w:rsid w:val="00A92448"/>
    <w:rsid w:val="00A941F0"/>
    <w:rsid w:val="00A96B48"/>
    <w:rsid w:val="00AA03F1"/>
    <w:rsid w:val="00AA0AD9"/>
    <w:rsid w:val="00AA1C64"/>
    <w:rsid w:val="00AA2ECC"/>
    <w:rsid w:val="00AA471B"/>
    <w:rsid w:val="00AA6525"/>
    <w:rsid w:val="00AA7DA0"/>
    <w:rsid w:val="00AB05F3"/>
    <w:rsid w:val="00AB4F7D"/>
    <w:rsid w:val="00AB746A"/>
    <w:rsid w:val="00AB7C73"/>
    <w:rsid w:val="00AC0835"/>
    <w:rsid w:val="00AC50A9"/>
    <w:rsid w:val="00AC6886"/>
    <w:rsid w:val="00AC7182"/>
    <w:rsid w:val="00AC72B3"/>
    <w:rsid w:val="00AD1306"/>
    <w:rsid w:val="00AD4E2B"/>
    <w:rsid w:val="00AD65C1"/>
    <w:rsid w:val="00AE2916"/>
    <w:rsid w:val="00AE63D9"/>
    <w:rsid w:val="00AF08F8"/>
    <w:rsid w:val="00AF3984"/>
    <w:rsid w:val="00AF42AC"/>
    <w:rsid w:val="00B013B3"/>
    <w:rsid w:val="00B05BB0"/>
    <w:rsid w:val="00B06B4D"/>
    <w:rsid w:val="00B07D33"/>
    <w:rsid w:val="00B12101"/>
    <w:rsid w:val="00B141AF"/>
    <w:rsid w:val="00B143E6"/>
    <w:rsid w:val="00B16C3E"/>
    <w:rsid w:val="00B20582"/>
    <w:rsid w:val="00B23096"/>
    <w:rsid w:val="00B25283"/>
    <w:rsid w:val="00B31678"/>
    <w:rsid w:val="00B34389"/>
    <w:rsid w:val="00B35ABA"/>
    <w:rsid w:val="00B35ED4"/>
    <w:rsid w:val="00B36E59"/>
    <w:rsid w:val="00B377B6"/>
    <w:rsid w:val="00B37BD3"/>
    <w:rsid w:val="00B37D75"/>
    <w:rsid w:val="00B445A8"/>
    <w:rsid w:val="00B51BBD"/>
    <w:rsid w:val="00B55B40"/>
    <w:rsid w:val="00B561C8"/>
    <w:rsid w:val="00B6254B"/>
    <w:rsid w:val="00B62D1A"/>
    <w:rsid w:val="00B6312A"/>
    <w:rsid w:val="00B635A4"/>
    <w:rsid w:val="00B64AAD"/>
    <w:rsid w:val="00B65A06"/>
    <w:rsid w:val="00B67B4A"/>
    <w:rsid w:val="00B67F3F"/>
    <w:rsid w:val="00B73766"/>
    <w:rsid w:val="00B74F95"/>
    <w:rsid w:val="00B83874"/>
    <w:rsid w:val="00B842F3"/>
    <w:rsid w:val="00B84888"/>
    <w:rsid w:val="00B8699A"/>
    <w:rsid w:val="00B91A72"/>
    <w:rsid w:val="00B95CAA"/>
    <w:rsid w:val="00B96D9C"/>
    <w:rsid w:val="00B97A10"/>
    <w:rsid w:val="00BA06E0"/>
    <w:rsid w:val="00BA0912"/>
    <w:rsid w:val="00BA262E"/>
    <w:rsid w:val="00BA2F6F"/>
    <w:rsid w:val="00BA3436"/>
    <w:rsid w:val="00BA41EF"/>
    <w:rsid w:val="00BA4288"/>
    <w:rsid w:val="00BA7E04"/>
    <w:rsid w:val="00BB12F2"/>
    <w:rsid w:val="00BB3679"/>
    <w:rsid w:val="00BB466E"/>
    <w:rsid w:val="00BB5E37"/>
    <w:rsid w:val="00BB7168"/>
    <w:rsid w:val="00BB72D5"/>
    <w:rsid w:val="00BB79D7"/>
    <w:rsid w:val="00BC02E6"/>
    <w:rsid w:val="00BC0AD1"/>
    <w:rsid w:val="00BC5EB1"/>
    <w:rsid w:val="00BC6421"/>
    <w:rsid w:val="00BD0714"/>
    <w:rsid w:val="00BD3D91"/>
    <w:rsid w:val="00BD7FA2"/>
    <w:rsid w:val="00BE09D6"/>
    <w:rsid w:val="00BE3704"/>
    <w:rsid w:val="00BE486A"/>
    <w:rsid w:val="00BE5715"/>
    <w:rsid w:val="00BE6C52"/>
    <w:rsid w:val="00BF0D00"/>
    <w:rsid w:val="00BF167E"/>
    <w:rsid w:val="00BF2C7A"/>
    <w:rsid w:val="00BF618B"/>
    <w:rsid w:val="00C003B8"/>
    <w:rsid w:val="00C02DF1"/>
    <w:rsid w:val="00C0523C"/>
    <w:rsid w:val="00C07862"/>
    <w:rsid w:val="00C07AA9"/>
    <w:rsid w:val="00C107F6"/>
    <w:rsid w:val="00C1678C"/>
    <w:rsid w:val="00C16A15"/>
    <w:rsid w:val="00C20FD0"/>
    <w:rsid w:val="00C21488"/>
    <w:rsid w:val="00C21C34"/>
    <w:rsid w:val="00C26003"/>
    <w:rsid w:val="00C304A3"/>
    <w:rsid w:val="00C3127E"/>
    <w:rsid w:val="00C31506"/>
    <w:rsid w:val="00C31CDE"/>
    <w:rsid w:val="00C32632"/>
    <w:rsid w:val="00C34DA9"/>
    <w:rsid w:val="00C3531F"/>
    <w:rsid w:val="00C43021"/>
    <w:rsid w:val="00C44AFC"/>
    <w:rsid w:val="00C453B4"/>
    <w:rsid w:val="00C47E46"/>
    <w:rsid w:val="00C50537"/>
    <w:rsid w:val="00C512B9"/>
    <w:rsid w:val="00C56B80"/>
    <w:rsid w:val="00C57118"/>
    <w:rsid w:val="00C643F2"/>
    <w:rsid w:val="00C73BBD"/>
    <w:rsid w:val="00C762BC"/>
    <w:rsid w:val="00C7681C"/>
    <w:rsid w:val="00C83061"/>
    <w:rsid w:val="00C845D5"/>
    <w:rsid w:val="00C84B2A"/>
    <w:rsid w:val="00C86B17"/>
    <w:rsid w:val="00C86F41"/>
    <w:rsid w:val="00C87AB0"/>
    <w:rsid w:val="00C908C1"/>
    <w:rsid w:val="00C90FFF"/>
    <w:rsid w:val="00C96E31"/>
    <w:rsid w:val="00C97482"/>
    <w:rsid w:val="00C978F3"/>
    <w:rsid w:val="00CA190A"/>
    <w:rsid w:val="00CA4828"/>
    <w:rsid w:val="00CA5E06"/>
    <w:rsid w:val="00CA5FCE"/>
    <w:rsid w:val="00CA6720"/>
    <w:rsid w:val="00CA6A79"/>
    <w:rsid w:val="00CB24FE"/>
    <w:rsid w:val="00CB25CD"/>
    <w:rsid w:val="00CC252B"/>
    <w:rsid w:val="00CC4AD3"/>
    <w:rsid w:val="00CC6844"/>
    <w:rsid w:val="00CC70BE"/>
    <w:rsid w:val="00CD07F0"/>
    <w:rsid w:val="00CD30F2"/>
    <w:rsid w:val="00CD643F"/>
    <w:rsid w:val="00CD67DE"/>
    <w:rsid w:val="00CD7554"/>
    <w:rsid w:val="00CE648E"/>
    <w:rsid w:val="00CE6ED0"/>
    <w:rsid w:val="00CF79DB"/>
    <w:rsid w:val="00D00133"/>
    <w:rsid w:val="00D020D5"/>
    <w:rsid w:val="00D04A84"/>
    <w:rsid w:val="00D116EB"/>
    <w:rsid w:val="00D12AA3"/>
    <w:rsid w:val="00D13435"/>
    <w:rsid w:val="00D157F3"/>
    <w:rsid w:val="00D17F05"/>
    <w:rsid w:val="00D21883"/>
    <w:rsid w:val="00D241EC"/>
    <w:rsid w:val="00D31E70"/>
    <w:rsid w:val="00D42343"/>
    <w:rsid w:val="00D42F12"/>
    <w:rsid w:val="00D45184"/>
    <w:rsid w:val="00D46C8D"/>
    <w:rsid w:val="00D47F57"/>
    <w:rsid w:val="00D514E1"/>
    <w:rsid w:val="00D54132"/>
    <w:rsid w:val="00D553C0"/>
    <w:rsid w:val="00D60CEE"/>
    <w:rsid w:val="00D61806"/>
    <w:rsid w:val="00D7190E"/>
    <w:rsid w:val="00D75557"/>
    <w:rsid w:val="00D755B2"/>
    <w:rsid w:val="00D7697E"/>
    <w:rsid w:val="00D80D2C"/>
    <w:rsid w:val="00D8119F"/>
    <w:rsid w:val="00D81C6D"/>
    <w:rsid w:val="00D83688"/>
    <w:rsid w:val="00D85940"/>
    <w:rsid w:val="00D904C1"/>
    <w:rsid w:val="00D91832"/>
    <w:rsid w:val="00DA033E"/>
    <w:rsid w:val="00DA186A"/>
    <w:rsid w:val="00DA31C2"/>
    <w:rsid w:val="00DA4BFF"/>
    <w:rsid w:val="00DA7205"/>
    <w:rsid w:val="00DB1FD6"/>
    <w:rsid w:val="00DB25F4"/>
    <w:rsid w:val="00DB2F08"/>
    <w:rsid w:val="00DB3F70"/>
    <w:rsid w:val="00DB42E6"/>
    <w:rsid w:val="00DB6580"/>
    <w:rsid w:val="00DB7ED2"/>
    <w:rsid w:val="00DC201E"/>
    <w:rsid w:val="00DC2370"/>
    <w:rsid w:val="00DC533B"/>
    <w:rsid w:val="00DD0796"/>
    <w:rsid w:val="00DE266E"/>
    <w:rsid w:val="00DE6408"/>
    <w:rsid w:val="00DF42D8"/>
    <w:rsid w:val="00DF42F0"/>
    <w:rsid w:val="00DF5548"/>
    <w:rsid w:val="00E00949"/>
    <w:rsid w:val="00E015DF"/>
    <w:rsid w:val="00E04B93"/>
    <w:rsid w:val="00E07410"/>
    <w:rsid w:val="00E106CE"/>
    <w:rsid w:val="00E16657"/>
    <w:rsid w:val="00E16E68"/>
    <w:rsid w:val="00E17DD9"/>
    <w:rsid w:val="00E20A06"/>
    <w:rsid w:val="00E21BC0"/>
    <w:rsid w:val="00E220D2"/>
    <w:rsid w:val="00E24171"/>
    <w:rsid w:val="00E24778"/>
    <w:rsid w:val="00E3024A"/>
    <w:rsid w:val="00E3083B"/>
    <w:rsid w:val="00E31848"/>
    <w:rsid w:val="00E338D0"/>
    <w:rsid w:val="00E33D81"/>
    <w:rsid w:val="00E3411A"/>
    <w:rsid w:val="00E3430A"/>
    <w:rsid w:val="00E3686B"/>
    <w:rsid w:val="00E4284F"/>
    <w:rsid w:val="00E4367A"/>
    <w:rsid w:val="00E43BC3"/>
    <w:rsid w:val="00E46547"/>
    <w:rsid w:val="00E469F8"/>
    <w:rsid w:val="00E474E4"/>
    <w:rsid w:val="00E47A4A"/>
    <w:rsid w:val="00E50325"/>
    <w:rsid w:val="00E5441D"/>
    <w:rsid w:val="00E56112"/>
    <w:rsid w:val="00E6039C"/>
    <w:rsid w:val="00E6041F"/>
    <w:rsid w:val="00E619A0"/>
    <w:rsid w:val="00E61DCE"/>
    <w:rsid w:val="00E65578"/>
    <w:rsid w:val="00E6730B"/>
    <w:rsid w:val="00E70CCD"/>
    <w:rsid w:val="00E70FAE"/>
    <w:rsid w:val="00E80785"/>
    <w:rsid w:val="00E820F2"/>
    <w:rsid w:val="00E854E8"/>
    <w:rsid w:val="00E857E9"/>
    <w:rsid w:val="00E85BB6"/>
    <w:rsid w:val="00E877DC"/>
    <w:rsid w:val="00E947B0"/>
    <w:rsid w:val="00E94A19"/>
    <w:rsid w:val="00E95ACF"/>
    <w:rsid w:val="00EA107A"/>
    <w:rsid w:val="00EB3877"/>
    <w:rsid w:val="00EB7B44"/>
    <w:rsid w:val="00EB7FBA"/>
    <w:rsid w:val="00EC228E"/>
    <w:rsid w:val="00EC34DC"/>
    <w:rsid w:val="00EC3591"/>
    <w:rsid w:val="00ED004D"/>
    <w:rsid w:val="00ED0A60"/>
    <w:rsid w:val="00ED22F3"/>
    <w:rsid w:val="00ED4D92"/>
    <w:rsid w:val="00ED6448"/>
    <w:rsid w:val="00ED6C7B"/>
    <w:rsid w:val="00EE3698"/>
    <w:rsid w:val="00EE64C1"/>
    <w:rsid w:val="00EE6EB7"/>
    <w:rsid w:val="00EF18AC"/>
    <w:rsid w:val="00EF35FB"/>
    <w:rsid w:val="00EF51AD"/>
    <w:rsid w:val="00EF75C0"/>
    <w:rsid w:val="00EF7A4A"/>
    <w:rsid w:val="00F014AF"/>
    <w:rsid w:val="00F035F2"/>
    <w:rsid w:val="00F10D26"/>
    <w:rsid w:val="00F11963"/>
    <w:rsid w:val="00F124FC"/>
    <w:rsid w:val="00F126B9"/>
    <w:rsid w:val="00F1342D"/>
    <w:rsid w:val="00F1743F"/>
    <w:rsid w:val="00F17CD3"/>
    <w:rsid w:val="00F208C7"/>
    <w:rsid w:val="00F20F13"/>
    <w:rsid w:val="00F23A39"/>
    <w:rsid w:val="00F26236"/>
    <w:rsid w:val="00F31D83"/>
    <w:rsid w:val="00F3378D"/>
    <w:rsid w:val="00F33C79"/>
    <w:rsid w:val="00F376DB"/>
    <w:rsid w:val="00F377D4"/>
    <w:rsid w:val="00F37CA4"/>
    <w:rsid w:val="00F40AFE"/>
    <w:rsid w:val="00F45BA7"/>
    <w:rsid w:val="00F46259"/>
    <w:rsid w:val="00F471E6"/>
    <w:rsid w:val="00F5016D"/>
    <w:rsid w:val="00F51F2B"/>
    <w:rsid w:val="00F54020"/>
    <w:rsid w:val="00F5610A"/>
    <w:rsid w:val="00F561AA"/>
    <w:rsid w:val="00F569D2"/>
    <w:rsid w:val="00F57D20"/>
    <w:rsid w:val="00F605B8"/>
    <w:rsid w:val="00F60B31"/>
    <w:rsid w:val="00F61F3D"/>
    <w:rsid w:val="00F65030"/>
    <w:rsid w:val="00F6729F"/>
    <w:rsid w:val="00F6747D"/>
    <w:rsid w:val="00F67E16"/>
    <w:rsid w:val="00F702CB"/>
    <w:rsid w:val="00F704A8"/>
    <w:rsid w:val="00F70A80"/>
    <w:rsid w:val="00F7259F"/>
    <w:rsid w:val="00F727FB"/>
    <w:rsid w:val="00F72C67"/>
    <w:rsid w:val="00F77967"/>
    <w:rsid w:val="00F77977"/>
    <w:rsid w:val="00F77FE6"/>
    <w:rsid w:val="00F8052C"/>
    <w:rsid w:val="00F80F09"/>
    <w:rsid w:val="00F921B1"/>
    <w:rsid w:val="00FA0D4B"/>
    <w:rsid w:val="00FA2A95"/>
    <w:rsid w:val="00FA3AFB"/>
    <w:rsid w:val="00FA3B36"/>
    <w:rsid w:val="00FA4688"/>
    <w:rsid w:val="00FA5BC5"/>
    <w:rsid w:val="00FA633D"/>
    <w:rsid w:val="00FB0406"/>
    <w:rsid w:val="00FB1285"/>
    <w:rsid w:val="00FB12A5"/>
    <w:rsid w:val="00FB1320"/>
    <w:rsid w:val="00FB3C5E"/>
    <w:rsid w:val="00FB4525"/>
    <w:rsid w:val="00FB4934"/>
    <w:rsid w:val="00FB4FB8"/>
    <w:rsid w:val="00FC2CE8"/>
    <w:rsid w:val="00FC4312"/>
    <w:rsid w:val="00FC5EE1"/>
    <w:rsid w:val="00FC6342"/>
    <w:rsid w:val="00FD1D4B"/>
    <w:rsid w:val="00FD51DC"/>
    <w:rsid w:val="00FD56D8"/>
    <w:rsid w:val="00FD76F1"/>
    <w:rsid w:val="00FE137E"/>
    <w:rsid w:val="00FE64E6"/>
    <w:rsid w:val="00FF0A07"/>
    <w:rsid w:val="00FF3B44"/>
    <w:rsid w:val="00FF3B63"/>
    <w:rsid w:val="00FF7E9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601A45"/>
  <w15:docId w15:val="{4B2E7D41-932B-4A0A-8C0A-E5055C4C8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en-SG"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D82"/>
    <w:rPr>
      <w:rFonts w:ascii="Verdana" w:hAnsi="Verdana"/>
      <w:sz w:val="18"/>
    </w:rPr>
  </w:style>
  <w:style w:type="paragraph" w:styleId="Heading1">
    <w:name w:val="heading 1"/>
    <w:next w:val="Normal"/>
    <w:link w:val="Heading1Char"/>
    <w:qFormat/>
    <w:rsid w:val="000163DA"/>
    <w:pPr>
      <w:keepNext/>
      <w:pageBreakBefore/>
      <w:numPr>
        <w:numId w:val="1"/>
      </w:numPr>
      <w:spacing w:before="120" w:after="0" w:line="360" w:lineRule="auto"/>
      <w:outlineLvl w:val="0"/>
    </w:pPr>
    <w:rPr>
      <w:rFonts w:ascii="Verdana" w:eastAsia="PMingLiU" w:hAnsi="Verdana" w:cs="Arial"/>
      <w:b/>
      <w:bCs/>
      <w:kern w:val="32"/>
      <w:sz w:val="28"/>
      <w:szCs w:val="32"/>
      <w:lang w:val="en-GB" w:eastAsia="en-GB"/>
    </w:rPr>
  </w:style>
  <w:style w:type="paragraph" w:styleId="Heading2">
    <w:name w:val="heading 2"/>
    <w:next w:val="Normal"/>
    <w:link w:val="Heading2Char"/>
    <w:autoRedefine/>
    <w:uiPriority w:val="9"/>
    <w:qFormat/>
    <w:rsid w:val="0071750D"/>
    <w:pPr>
      <w:numPr>
        <w:ilvl w:val="1"/>
        <w:numId w:val="1"/>
      </w:numPr>
      <w:spacing w:before="120" w:after="0" w:line="360" w:lineRule="auto"/>
      <w:jc w:val="both"/>
      <w:outlineLvl w:val="1"/>
      <w:pPrChange w:id="0" w:author="Gordon McNab (BRT-UK)" w:date="2022-07-26T16:12:00Z">
        <w:pPr>
          <w:numPr>
            <w:ilvl w:val="1"/>
            <w:numId w:val="1"/>
          </w:numPr>
          <w:spacing w:before="120" w:line="360" w:lineRule="auto"/>
          <w:ind w:left="576" w:hanging="576"/>
          <w:jc w:val="both"/>
          <w:outlineLvl w:val="1"/>
        </w:pPr>
      </w:pPrChange>
    </w:pPr>
    <w:rPr>
      <w:rFonts w:ascii="Verdana" w:eastAsia="PMingLiU" w:hAnsi="Verdana" w:cs="Arial"/>
      <w:b/>
      <w:bCs/>
      <w:iCs/>
      <w:noProof/>
      <w:sz w:val="26"/>
      <w:szCs w:val="26"/>
      <w:lang w:val="en-GB" w:eastAsia="en-GB"/>
      <w:rPrChange w:id="0" w:author="Gordon McNab (BRT-UK)" w:date="2022-07-26T16:12:00Z">
        <w:rPr>
          <w:rFonts w:ascii="Verdana" w:eastAsia="PMingLiU" w:hAnsi="Verdana" w:cs="Arial"/>
          <w:b/>
          <w:bCs/>
          <w:iCs/>
          <w:noProof/>
          <w:sz w:val="26"/>
          <w:szCs w:val="26"/>
          <w:lang w:val="en-GB" w:eastAsia="en-GB" w:bidi="ar-SA"/>
        </w:rPr>
      </w:rPrChange>
    </w:rPr>
  </w:style>
  <w:style w:type="paragraph" w:styleId="Heading3">
    <w:name w:val="heading 3"/>
    <w:next w:val="Normal"/>
    <w:link w:val="Heading3Char"/>
    <w:autoRedefine/>
    <w:qFormat/>
    <w:rsid w:val="0071750D"/>
    <w:pPr>
      <w:keepNext/>
      <w:numPr>
        <w:ilvl w:val="2"/>
        <w:numId w:val="1"/>
      </w:numPr>
      <w:spacing w:before="120" w:after="0" w:line="360" w:lineRule="auto"/>
      <w:jc w:val="both"/>
      <w:outlineLvl w:val="2"/>
      <w:pPrChange w:id="1" w:author="Gordon McNab (BRT-UK)" w:date="2022-07-27T13:00:00Z">
        <w:pPr>
          <w:keepNext/>
          <w:numPr>
            <w:ilvl w:val="2"/>
            <w:numId w:val="1"/>
          </w:numPr>
          <w:spacing w:before="120" w:line="360" w:lineRule="auto"/>
          <w:ind w:left="720" w:hanging="720"/>
          <w:jc w:val="both"/>
          <w:outlineLvl w:val="2"/>
        </w:pPr>
      </w:pPrChange>
    </w:pPr>
    <w:rPr>
      <w:rFonts w:ascii="Verdana" w:eastAsia="PMingLiU" w:hAnsi="Verdana" w:cs="Courier New"/>
      <w:b/>
      <w:bCs/>
      <w:lang w:val="en-GB" w:eastAsia="en-GB"/>
      <w:rPrChange w:id="1" w:author="Gordon McNab (BRT-UK)" w:date="2022-07-27T13:00:00Z">
        <w:rPr>
          <w:rFonts w:ascii="Verdana" w:eastAsia="PMingLiU" w:hAnsi="Verdana" w:cs="Courier New"/>
          <w:b/>
          <w:bCs/>
          <w:sz w:val="22"/>
          <w:szCs w:val="22"/>
          <w:lang w:val="en-GB" w:eastAsia="en-GB" w:bidi="ar-SA"/>
        </w:rPr>
      </w:rPrChange>
    </w:rPr>
  </w:style>
  <w:style w:type="paragraph" w:styleId="Heading4">
    <w:name w:val="heading 4"/>
    <w:next w:val="Normal"/>
    <w:link w:val="Heading4Char"/>
    <w:qFormat/>
    <w:rsid w:val="000163DA"/>
    <w:pPr>
      <w:keepNext/>
      <w:numPr>
        <w:ilvl w:val="3"/>
        <w:numId w:val="1"/>
      </w:numPr>
      <w:spacing w:before="240" w:after="60" w:line="360" w:lineRule="auto"/>
      <w:outlineLvl w:val="3"/>
    </w:pPr>
    <w:rPr>
      <w:rFonts w:ascii="Arial" w:eastAsia="PMingLiU" w:hAnsi="Arial" w:cs="Times New Roman"/>
      <w:b/>
      <w:szCs w:val="28"/>
      <w:lang w:val="en-GB" w:eastAsia="en-GB"/>
    </w:rPr>
  </w:style>
  <w:style w:type="paragraph" w:styleId="Heading5">
    <w:name w:val="heading 5"/>
    <w:next w:val="Normal"/>
    <w:link w:val="Heading5Char"/>
    <w:qFormat/>
    <w:rsid w:val="000163DA"/>
    <w:pPr>
      <w:numPr>
        <w:ilvl w:val="4"/>
        <w:numId w:val="1"/>
      </w:numPr>
      <w:spacing w:before="240" w:after="60" w:line="360" w:lineRule="auto"/>
      <w:outlineLvl w:val="4"/>
    </w:pPr>
    <w:rPr>
      <w:rFonts w:ascii="Arial" w:eastAsia="PMingLiU" w:hAnsi="Arial" w:cs="Arial"/>
      <w:b/>
      <w:iCs/>
      <w:sz w:val="20"/>
      <w:szCs w:val="26"/>
      <w:lang w:val="en-GB" w:eastAsia="en-GB"/>
    </w:rPr>
  </w:style>
  <w:style w:type="paragraph" w:styleId="Heading6">
    <w:name w:val="heading 6"/>
    <w:next w:val="Normal"/>
    <w:link w:val="Heading6Char"/>
    <w:qFormat/>
    <w:rsid w:val="000163DA"/>
    <w:pPr>
      <w:numPr>
        <w:ilvl w:val="5"/>
        <w:numId w:val="1"/>
      </w:numPr>
      <w:spacing w:before="240" w:after="60" w:line="360" w:lineRule="auto"/>
      <w:outlineLvl w:val="5"/>
    </w:pPr>
    <w:rPr>
      <w:rFonts w:ascii="Arial" w:eastAsia="PMingLiU" w:hAnsi="Arial" w:cs="Times New Roman"/>
      <w:b/>
      <w:sz w:val="20"/>
      <w:lang w:val="en-GB" w:eastAsia="en-GB"/>
    </w:rPr>
  </w:style>
  <w:style w:type="paragraph" w:styleId="Heading7">
    <w:name w:val="heading 7"/>
    <w:next w:val="Normal"/>
    <w:link w:val="Heading7Char"/>
    <w:qFormat/>
    <w:rsid w:val="000163DA"/>
    <w:pPr>
      <w:numPr>
        <w:ilvl w:val="6"/>
        <w:numId w:val="1"/>
      </w:numPr>
      <w:spacing w:before="240" w:after="60" w:line="360" w:lineRule="auto"/>
      <w:outlineLvl w:val="6"/>
    </w:pPr>
    <w:rPr>
      <w:rFonts w:ascii="Arial" w:eastAsia="PMingLiU" w:hAnsi="Arial" w:cs="Times New Roman"/>
      <w:b/>
      <w:bCs/>
      <w:sz w:val="18"/>
      <w:szCs w:val="24"/>
      <w:lang w:val="en-GB" w:eastAsia="en-GB"/>
    </w:rPr>
  </w:style>
  <w:style w:type="paragraph" w:styleId="Heading8">
    <w:name w:val="heading 8"/>
    <w:next w:val="Normal"/>
    <w:link w:val="Heading8Char"/>
    <w:qFormat/>
    <w:rsid w:val="000163DA"/>
    <w:pPr>
      <w:numPr>
        <w:ilvl w:val="7"/>
        <w:numId w:val="1"/>
      </w:numPr>
      <w:spacing w:before="240" w:after="60" w:line="360" w:lineRule="auto"/>
      <w:outlineLvl w:val="7"/>
    </w:pPr>
    <w:rPr>
      <w:rFonts w:ascii="Arial" w:eastAsia="PMingLiU" w:hAnsi="Arial" w:cs="Times New Roman"/>
      <w:b/>
      <w:bCs/>
      <w:iCs/>
      <w:sz w:val="18"/>
      <w:szCs w:val="24"/>
      <w:lang w:val="en-GB" w:eastAsia="en-GB"/>
    </w:rPr>
  </w:style>
  <w:style w:type="paragraph" w:styleId="Heading9">
    <w:name w:val="heading 9"/>
    <w:basedOn w:val="Normal"/>
    <w:next w:val="Normal"/>
    <w:link w:val="Heading9Char"/>
    <w:qFormat/>
    <w:rsid w:val="000163DA"/>
    <w:pPr>
      <w:numPr>
        <w:ilvl w:val="8"/>
        <w:numId w:val="1"/>
      </w:numPr>
      <w:spacing w:before="240" w:after="60" w:line="240" w:lineRule="auto"/>
      <w:outlineLvl w:val="8"/>
    </w:pPr>
    <w:rPr>
      <w:rFonts w:eastAsia="PMingLiU" w:cs="Arial"/>
      <w:bCs/>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ontPage">
    <w:name w:val="Front Page"/>
    <w:next w:val="Normal"/>
    <w:rsid w:val="000163DA"/>
    <w:pPr>
      <w:widowControl w:val="0"/>
      <w:spacing w:before="120" w:after="0" w:line="360" w:lineRule="auto"/>
      <w:jc w:val="center"/>
    </w:pPr>
    <w:rPr>
      <w:rFonts w:ascii="Arial" w:eastAsia="PMingLiU" w:hAnsi="Arial" w:cs="Arial"/>
      <w:b/>
      <w:bCs/>
      <w:kern w:val="28"/>
      <w:sz w:val="44"/>
      <w:szCs w:val="32"/>
      <w:lang w:val="en-GB" w:eastAsia="en-GB"/>
    </w:rPr>
  </w:style>
  <w:style w:type="paragraph" w:styleId="BalloonText">
    <w:name w:val="Balloon Text"/>
    <w:basedOn w:val="Normal"/>
    <w:link w:val="BalloonTextChar"/>
    <w:uiPriority w:val="99"/>
    <w:semiHidden/>
    <w:unhideWhenUsed/>
    <w:rsid w:val="000163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63DA"/>
    <w:rPr>
      <w:rFonts w:ascii="Tahoma" w:hAnsi="Tahoma" w:cs="Tahoma"/>
      <w:sz w:val="16"/>
      <w:szCs w:val="16"/>
    </w:rPr>
  </w:style>
  <w:style w:type="character" w:customStyle="1" w:styleId="ListChar">
    <w:name w:val="List Char"/>
    <w:basedOn w:val="DefaultParagraphFont"/>
    <w:link w:val="List"/>
    <w:rsid w:val="000163DA"/>
    <w:rPr>
      <w:rFonts w:ascii="Arial" w:hAnsi="Arial" w:cs="Arial"/>
      <w:b/>
      <w:noProof/>
      <w:sz w:val="28"/>
      <w:lang w:val="en-GB" w:eastAsia="en-GB"/>
    </w:rPr>
  </w:style>
  <w:style w:type="paragraph" w:styleId="List">
    <w:name w:val="List"/>
    <w:next w:val="Normal"/>
    <w:link w:val="ListChar"/>
    <w:rsid w:val="000163DA"/>
    <w:pPr>
      <w:pageBreakBefore/>
      <w:spacing w:before="120" w:after="0" w:line="360" w:lineRule="auto"/>
    </w:pPr>
    <w:rPr>
      <w:rFonts w:ascii="Arial" w:hAnsi="Arial" w:cs="Arial"/>
      <w:b/>
      <w:noProof/>
      <w:sz w:val="28"/>
      <w:lang w:val="en-GB" w:eastAsia="en-GB"/>
    </w:rPr>
  </w:style>
  <w:style w:type="paragraph" w:customStyle="1" w:styleId="ClearanceApproval">
    <w:name w:val="Clearance Approval"/>
    <w:rsid w:val="000163DA"/>
    <w:pPr>
      <w:spacing w:before="120" w:after="0" w:line="240" w:lineRule="auto"/>
      <w:jc w:val="center"/>
    </w:pPr>
    <w:rPr>
      <w:rFonts w:ascii="Arial" w:eastAsia="PMingLiU" w:hAnsi="Arial" w:cs="Arial"/>
      <w:b/>
      <w:bCs/>
      <w:sz w:val="20"/>
      <w:szCs w:val="24"/>
      <w:lang w:val="en-GB" w:eastAsia="en-GB"/>
    </w:rPr>
  </w:style>
  <w:style w:type="character" w:customStyle="1" w:styleId="Heading1Char">
    <w:name w:val="Heading 1 Char"/>
    <w:basedOn w:val="DefaultParagraphFont"/>
    <w:link w:val="Heading1"/>
    <w:rsid w:val="000163DA"/>
    <w:rPr>
      <w:rFonts w:ascii="Verdana" w:eastAsia="PMingLiU" w:hAnsi="Verdana" w:cs="Arial"/>
      <w:b/>
      <w:bCs/>
      <w:kern w:val="32"/>
      <w:sz w:val="28"/>
      <w:szCs w:val="32"/>
      <w:lang w:val="en-GB" w:eastAsia="en-GB"/>
    </w:rPr>
  </w:style>
  <w:style w:type="character" w:customStyle="1" w:styleId="Heading2Char">
    <w:name w:val="Heading 2 Char"/>
    <w:basedOn w:val="DefaultParagraphFont"/>
    <w:link w:val="Heading2"/>
    <w:uiPriority w:val="9"/>
    <w:rsid w:val="0071750D"/>
    <w:rPr>
      <w:rFonts w:ascii="Verdana" w:eastAsia="PMingLiU" w:hAnsi="Verdana" w:cs="Arial"/>
      <w:b/>
      <w:bCs/>
      <w:iCs/>
      <w:noProof/>
      <w:sz w:val="26"/>
      <w:szCs w:val="26"/>
      <w:lang w:val="en-GB" w:eastAsia="en-GB"/>
    </w:rPr>
  </w:style>
  <w:style w:type="character" w:customStyle="1" w:styleId="Heading3Char">
    <w:name w:val="Heading 3 Char"/>
    <w:basedOn w:val="DefaultParagraphFont"/>
    <w:link w:val="Heading3"/>
    <w:rsid w:val="0071750D"/>
    <w:rPr>
      <w:rFonts w:ascii="Verdana" w:eastAsia="PMingLiU" w:hAnsi="Verdana" w:cs="Courier New"/>
      <w:b/>
      <w:bCs/>
      <w:lang w:val="en-GB" w:eastAsia="en-GB"/>
    </w:rPr>
  </w:style>
  <w:style w:type="character" w:customStyle="1" w:styleId="Heading4Char">
    <w:name w:val="Heading 4 Char"/>
    <w:basedOn w:val="DefaultParagraphFont"/>
    <w:link w:val="Heading4"/>
    <w:rsid w:val="000163DA"/>
    <w:rPr>
      <w:rFonts w:ascii="Arial" w:eastAsia="PMingLiU" w:hAnsi="Arial" w:cs="Times New Roman"/>
      <w:b/>
      <w:szCs w:val="28"/>
      <w:lang w:val="en-GB" w:eastAsia="en-GB"/>
    </w:rPr>
  </w:style>
  <w:style w:type="character" w:customStyle="1" w:styleId="Heading5Char">
    <w:name w:val="Heading 5 Char"/>
    <w:basedOn w:val="DefaultParagraphFont"/>
    <w:link w:val="Heading5"/>
    <w:rsid w:val="000163DA"/>
    <w:rPr>
      <w:rFonts w:ascii="Arial" w:eastAsia="PMingLiU" w:hAnsi="Arial" w:cs="Arial"/>
      <w:b/>
      <w:iCs/>
      <w:sz w:val="20"/>
      <w:szCs w:val="26"/>
      <w:lang w:val="en-GB" w:eastAsia="en-GB"/>
    </w:rPr>
  </w:style>
  <w:style w:type="character" w:customStyle="1" w:styleId="Heading6Char">
    <w:name w:val="Heading 6 Char"/>
    <w:basedOn w:val="DefaultParagraphFont"/>
    <w:link w:val="Heading6"/>
    <w:rsid w:val="000163DA"/>
    <w:rPr>
      <w:rFonts w:ascii="Arial" w:eastAsia="PMingLiU" w:hAnsi="Arial" w:cs="Times New Roman"/>
      <w:b/>
      <w:sz w:val="20"/>
      <w:lang w:val="en-GB" w:eastAsia="en-GB"/>
    </w:rPr>
  </w:style>
  <w:style w:type="character" w:customStyle="1" w:styleId="Heading7Char">
    <w:name w:val="Heading 7 Char"/>
    <w:basedOn w:val="DefaultParagraphFont"/>
    <w:link w:val="Heading7"/>
    <w:rsid w:val="000163DA"/>
    <w:rPr>
      <w:rFonts w:ascii="Arial" w:eastAsia="PMingLiU" w:hAnsi="Arial" w:cs="Times New Roman"/>
      <w:b/>
      <w:bCs/>
      <w:sz w:val="18"/>
      <w:szCs w:val="24"/>
      <w:lang w:val="en-GB" w:eastAsia="en-GB"/>
    </w:rPr>
  </w:style>
  <w:style w:type="character" w:customStyle="1" w:styleId="Heading8Char">
    <w:name w:val="Heading 8 Char"/>
    <w:basedOn w:val="DefaultParagraphFont"/>
    <w:link w:val="Heading8"/>
    <w:rsid w:val="000163DA"/>
    <w:rPr>
      <w:rFonts w:ascii="Arial" w:eastAsia="PMingLiU" w:hAnsi="Arial" w:cs="Times New Roman"/>
      <w:b/>
      <w:bCs/>
      <w:iCs/>
      <w:sz w:val="18"/>
      <w:szCs w:val="24"/>
      <w:lang w:val="en-GB" w:eastAsia="en-GB"/>
    </w:rPr>
  </w:style>
  <w:style w:type="character" w:customStyle="1" w:styleId="Heading9Char">
    <w:name w:val="Heading 9 Char"/>
    <w:basedOn w:val="DefaultParagraphFont"/>
    <w:link w:val="Heading9"/>
    <w:rsid w:val="000163DA"/>
    <w:rPr>
      <w:rFonts w:ascii="Verdana" w:eastAsia="PMingLiU" w:hAnsi="Verdana" w:cs="Arial"/>
      <w:bCs/>
      <w:sz w:val="18"/>
      <w:lang w:val="en-GB" w:eastAsia="en-GB"/>
    </w:rPr>
  </w:style>
  <w:style w:type="paragraph" w:styleId="ListParagraph">
    <w:name w:val="List Paragraph"/>
    <w:basedOn w:val="Normal"/>
    <w:uiPriority w:val="34"/>
    <w:qFormat/>
    <w:rsid w:val="000163DA"/>
    <w:pPr>
      <w:spacing w:before="120" w:after="0" w:line="240" w:lineRule="auto"/>
      <w:ind w:left="720"/>
      <w:contextualSpacing/>
    </w:pPr>
    <w:rPr>
      <w:rFonts w:eastAsia="PMingLiU" w:cs="Arial"/>
      <w:bCs/>
      <w:szCs w:val="24"/>
      <w:lang w:val="en-GB" w:eastAsia="en-GB"/>
    </w:rPr>
  </w:style>
  <w:style w:type="paragraph" w:styleId="DocumentMap">
    <w:name w:val="Document Map"/>
    <w:basedOn w:val="Normal"/>
    <w:link w:val="DocumentMapChar"/>
    <w:uiPriority w:val="99"/>
    <w:semiHidden/>
    <w:unhideWhenUsed/>
    <w:rsid w:val="00C86B17"/>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86B17"/>
    <w:rPr>
      <w:rFonts w:ascii="Tahoma" w:hAnsi="Tahoma" w:cs="Tahoma"/>
      <w:sz w:val="16"/>
      <w:szCs w:val="16"/>
    </w:rPr>
  </w:style>
  <w:style w:type="numbering" w:customStyle="1" w:styleId="Style1">
    <w:name w:val="Style1"/>
    <w:basedOn w:val="NoList"/>
    <w:rsid w:val="007D7D42"/>
    <w:pPr>
      <w:numPr>
        <w:numId w:val="2"/>
      </w:numPr>
    </w:pPr>
  </w:style>
  <w:style w:type="paragraph" w:styleId="TOCHeading">
    <w:name w:val="TOC Heading"/>
    <w:basedOn w:val="Heading1"/>
    <w:next w:val="Normal"/>
    <w:uiPriority w:val="39"/>
    <w:unhideWhenUsed/>
    <w:qFormat/>
    <w:rsid w:val="00347745"/>
    <w:pPr>
      <w:keepLines/>
      <w:pageBreakBefore w:val="0"/>
      <w:numPr>
        <w:numId w:val="0"/>
      </w:numPr>
      <w:spacing w:before="480" w:line="276" w:lineRule="auto"/>
      <w:outlineLvl w:val="9"/>
    </w:pPr>
    <w:rPr>
      <w:rFonts w:asciiTheme="majorHAnsi" w:eastAsiaTheme="majorEastAsia" w:hAnsiTheme="majorHAnsi" w:cstheme="majorBidi"/>
      <w:color w:val="365F91" w:themeColor="accent1" w:themeShade="BF"/>
      <w:kern w:val="0"/>
      <w:szCs w:val="28"/>
      <w:lang w:val="en-US" w:eastAsia="en-US"/>
    </w:rPr>
  </w:style>
  <w:style w:type="paragraph" w:styleId="TOC1">
    <w:name w:val="toc 1"/>
    <w:basedOn w:val="Normal"/>
    <w:next w:val="Normal"/>
    <w:autoRedefine/>
    <w:uiPriority w:val="39"/>
    <w:unhideWhenUsed/>
    <w:rsid w:val="0071750D"/>
    <w:pPr>
      <w:tabs>
        <w:tab w:val="left" w:pos="440"/>
        <w:tab w:val="right" w:leader="dot" w:pos="9016"/>
      </w:tabs>
      <w:spacing w:after="100"/>
      <w:pPrChange w:id="2" w:author="Gordon McNab (BRT-UK)" w:date="2022-07-27T12:05:00Z">
        <w:pPr>
          <w:tabs>
            <w:tab w:val="right" w:leader="dot" w:pos="9016"/>
          </w:tabs>
          <w:spacing w:after="100" w:line="276" w:lineRule="auto"/>
        </w:pPr>
      </w:pPrChange>
    </w:pPr>
    <w:rPr>
      <w:b/>
      <w:sz w:val="28"/>
      <w:rPrChange w:id="2" w:author="Gordon McNab (BRT-UK)" w:date="2022-07-27T12:05:00Z">
        <w:rPr>
          <w:rFonts w:ascii="Verdana" w:eastAsiaTheme="minorEastAsia" w:hAnsi="Verdana" w:cstheme="minorBidi"/>
          <w:b/>
          <w:sz w:val="28"/>
          <w:szCs w:val="22"/>
          <w:lang w:val="en-SG" w:eastAsia="en-SG" w:bidi="ar-SA"/>
        </w:rPr>
      </w:rPrChange>
    </w:rPr>
  </w:style>
  <w:style w:type="paragraph" w:styleId="TOC2">
    <w:name w:val="toc 2"/>
    <w:basedOn w:val="Normal"/>
    <w:next w:val="Normal"/>
    <w:autoRedefine/>
    <w:uiPriority w:val="39"/>
    <w:unhideWhenUsed/>
    <w:rsid w:val="005D492F"/>
    <w:pPr>
      <w:spacing w:after="100"/>
      <w:ind w:left="220"/>
    </w:pPr>
    <w:rPr>
      <w:b/>
      <w:sz w:val="24"/>
    </w:rPr>
  </w:style>
  <w:style w:type="paragraph" w:styleId="TOC3">
    <w:name w:val="toc 3"/>
    <w:basedOn w:val="Normal"/>
    <w:next w:val="Normal"/>
    <w:autoRedefine/>
    <w:uiPriority w:val="39"/>
    <w:unhideWhenUsed/>
    <w:rsid w:val="00310A93"/>
    <w:pPr>
      <w:tabs>
        <w:tab w:val="left" w:pos="1320"/>
        <w:tab w:val="right" w:leader="dot" w:pos="9016"/>
      </w:tabs>
      <w:spacing w:after="100"/>
      <w:ind w:left="440"/>
    </w:pPr>
    <w:rPr>
      <w:sz w:val="20"/>
    </w:rPr>
  </w:style>
  <w:style w:type="character" w:styleId="Hyperlink">
    <w:name w:val="Hyperlink"/>
    <w:basedOn w:val="DefaultParagraphFont"/>
    <w:uiPriority w:val="99"/>
    <w:unhideWhenUsed/>
    <w:rsid w:val="00347745"/>
    <w:rPr>
      <w:color w:val="0000FF" w:themeColor="hyperlink"/>
      <w:u w:val="single"/>
    </w:rPr>
  </w:style>
  <w:style w:type="paragraph" w:customStyle="1" w:styleId="Disclaimer">
    <w:name w:val="Disclaimer"/>
    <w:next w:val="Normal"/>
    <w:autoRedefine/>
    <w:rsid w:val="00503E5B"/>
    <w:pPr>
      <w:widowControl w:val="0"/>
      <w:spacing w:after="0" w:line="240" w:lineRule="auto"/>
      <w:jc w:val="both"/>
    </w:pPr>
    <w:rPr>
      <w:rFonts w:ascii="Verdana" w:eastAsia="PMingLiU" w:hAnsi="Verdana" w:cs="Arial"/>
      <w:bCs/>
      <w:sz w:val="16"/>
      <w:szCs w:val="16"/>
      <w:lang w:val="en-GB" w:eastAsia="en-GB"/>
    </w:rPr>
  </w:style>
  <w:style w:type="paragraph" w:styleId="TableofFigures">
    <w:name w:val="table of figures"/>
    <w:next w:val="Normal"/>
    <w:uiPriority w:val="99"/>
    <w:rsid w:val="004C4913"/>
    <w:pPr>
      <w:widowControl w:val="0"/>
      <w:tabs>
        <w:tab w:val="right" w:leader="dot" w:pos="9628"/>
      </w:tabs>
      <w:spacing w:before="120" w:after="0" w:line="240" w:lineRule="auto"/>
    </w:pPr>
    <w:rPr>
      <w:rFonts w:ascii="Verdana" w:eastAsia="PMingLiU" w:hAnsi="Verdana" w:cs="Arial"/>
      <w:bCs/>
      <w:sz w:val="18"/>
      <w:szCs w:val="24"/>
      <w:lang w:val="en-GB" w:eastAsia="en-GB"/>
    </w:rPr>
  </w:style>
  <w:style w:type="paragraph" w:customStyle="1" w:styleId="ContactAddress">
    <w:name w:val="ContactAddress"/>
    <w:next w:val="Normal"/>
    <w:rsid w:val="00503E5B"/>
    <w:pPr>
      <w:spacing w:after="0" w:line="240" w:lineRule="auto"/>
    </w:pPr>
    <w:rPr>
      <w:rFonts w:ascii="Arial" w:eastAsia="PMingLiU" w:hAnsi="Arial" w:cs="Arial"/>
      <w:b/>
      <w:bCs/>
      <w:sz w:val="18"/>
      <w:szCs w:val="24"/>
      <w:lang w:val="en-GB" w:eastAsia="en-GB"/>
    </w:rPr>
  </w:style>
  <w:style w:type="paragraph" w:styleId="Revision">
    <w:name w:val="Revision"/>
    <w:next w:val="Normal"/>
    <w:rsid w:val="00503E5B"/>
    <w:pPr>
      <w:widowControl w:val="0"/>
      <w:spacing w:before="120" w:after="0" w:line="240" w:lineRule="auto"/>
      <w:jc w:val="center"/>
    </w:pPr>
    <w:rPr>
      <w:rFonts w:ascii="Verdana" w:eastAsia="PMingLiU" w:hAnsi="Verdana" w:cs="Arial"/>
      <w:b/>
      <w:bCs/>
      <w:sz w:val="20"/>
      <w:szCs w:val="24"/>
      <w:lang w:val="en-GB" w:eastAsia="en-GB"/>
    </w:rPr>
  </w:style>
  <w:style w:type="paragraph" w:customStyle="1" w:styleId="Normal8Bold">
    <w:name w:val="Normal 8 Bold"/>
    <w:next w:val="Normal"/>
    <w:rsid w:val="00503E5B"/>
    <w:pPr>
      <w:spacing w:after="0" w:line="240" w:lineRule="auto"/>
    </w:pPr>
    <w:rPr>
      <w:rFonts w:ascii="Arial" w:eastAsia="PMingLiU" w:hAnsi="Arial" w:cs="Arial"/>
      <w:b/>
      <w:bCs/>
      <w:sz w:val="16"/>
      <w:szCs w:val="24"/>
      <w:lang w:val="en-GB" w:eastAsia="en-GB"/>
    </w:rPr>
  </w:style>
  <w:style w:type="paragraph" w:customStyle="1" w:styleId="NormalU">
    <w:name w:val="Normal U"/>
    <w:next w:val="Normal"/>
    <w:rsid w:val="00503E5B"/>
    <w:pPr>
      <w:spacing w:after="0" w:line="240" w:lineRule="auto"/>
    </w:pPr>
    <w:rPr>
      <w:rFonts w:ascii="Arial" w:eastAsia="PMingLiU" w:hAnsi="Arial" w:cs="Arial"/>
      <w:b/>
      <w:bCs/>
      <w:sz w:val="16"/>
      <w:szCs w:val="24"/>
      <w:u w:val="single"/>
      <w:lang w:val="en-GB" w:eastAsia="en-GB"/>
    </w:rPr>
  </w:style>
  <w:style w:type="character" w:styleId="CommentReference">
    <w:name w:val="annotation reference"/>
    <w:basedOn w:val="DefaultParagraphFont"/>
    <w:rsid w:val="00503E5B"/>
    <w:rPr>
      <w:sz w:val="16"/>
      <w:szCs w:val="16"/>
    </w:rPr>
  </w:style>
  <w:style w:type="paragraph" w:styleId="CommentText">
    <w:name w:val="annotation text"/>
    <w:basedOn w:val="Normal"/>
    <w:link w:val="CommentTextChar"/>
    <w:rsid w:val="00503E5B"/>
    <w:pPr>
      <w:spacing w:before="120" w:after="0" w:line="240" w:lineRule="auto"/>
    </w:pPr>
    <w:rPr>
      <w:rFonts w:eastAsia="PMingLiU" w:cs="Arial"/>
      <w:bCs/>
      <w:sz w:val="20"/>
      <w:szCs w:val="20"/>
      <w:lang w:val="en-GB" w:eastAsia="en-GB"/>
    </w:rPr>
  </w:style>
  <w:style w:type="character" w:customStyle="1" w:styleId="CommentTextChar">
    <w:name w:val="Comment Text Char"/>
    <w:basedOn w:val="DefaultParagraphFont"/>
    <w:link w:val="CommentText"/>
    <w:rsid w:val="00503E5B"/>
    <w:rPr>
      <w:rFonts w:ascii="Verdana" w:eastAsia="PMingLiU" w:hAnsi="Verdana" w:cs="Arial"/>
      <w:bCs/>
      <w:sz w:val="20"/>
      <w:szCs w:val="20"/>
      <w:lang w:val="en-GB" w:eastAsia="en-GB"/>
    </w:rPr>
  </w:style>
  <w:style w:type="paragraph" w:styleId="Header">
    <w:name w:val="header"/>
    <w:basedOn w:val="Normal"/>
    <w:link w:val="HeaderChar"/>
    <w:uiPriority w:val="99"/>
    <w:unhideWhenUsed/>
    <w:rsid w:val="00626D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6DD3"/>
  </w:style>
  <w:style w:type="paragraph" w:styleId="Footer">
    <w:name w:val="footer"/>
    <w:basedOn w:val="Normal"/>
    <w:link w:val="FooterChar"/>
    <w:uiPriority w:val="99"/>
    <w:unhideWhenUsed/>
    <w:rsid w:val="00626D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6DD3"/>
  </w:style>
  <w:style w:type="paragraph" w:customStyle="1" w:styleId="Footer-Cen">
    <w:name w:val="Footer - Cen."/>
    <w:next w:val="Normal"/>
    <w:autoRedefine/>
    <w:rsid w:val="00626DD3"/>
    <w:pPr>
      <w:spacing w:before="120" w:after="0" w:line="360" w:lineRule="auto"/>
      <w:jc w:val="center"/>
    </w:pPr>
    <w:rPr>
      <w:rFonts w:ascii="Verdana" w:eastAsia="PMingLiU" w:hAnsi="Verdana" w:cs="Arial"/>
      <w:b/>
      <w:bCs/>
      <w:sz w:val="18"/>
      <w:szCs w:val="18"/>
      <w:lang w:val="en-GB" w:eastAsia="en-GB"/>
    </w:rPr>
  </w:style>
  <w:style w:type="paragraph" w:customStyle="1" w:styleId="Style14ptBoldCentered">
    <w:name w:val="Style 14 pt Bold Centered"/>
    <w:basedOn w:val="Normal"/>
    <w:next w:val="Normal"/>
    <w:autoRedefine/>
    <w:rsid w:val="00626DD3"/>
    <w:pPr>
      <w:spacing w:after="0" w:line="240" w:lineRule="auto"/>
      <w:jc w:val="center"/>
    </w:pPr>
    <w:rPr>
      <w:rFonts w:eastAsia="PMingLiU" w:cs="Times New Roman"/>
      <w:b/>
      <w:noProof/>
      <w:sz w:val="28"/>
      <w:szCs w:val="20"/>
      <w:lang w:val="en-GB" w:eastAsia="en-GB"/>
    </w:rPr>
  </w:style>
  <w:style w:type="paragraph" w:styleId="NoSpacing">
    <w:name w:val="No Spacing"/>
    <w:uiPriority w:val="1"/>
    <w:qFormat/>
    <w:rsid w:val="005D7C84"/>
    <w:pPr>
      <w:spacing w:after="0" w:line="240" w:lineRule="auto"/>
    </w:pPr>
    <w:rPr>
      <w:i/>
      <w:sz w:val="18"/>
    </w:rPr>
  </w:style>
  <w:style w:type="character" w:styleId="Strong">
    <w:name w:val="Strong"/>
    <w:basedOn w:val="DefaultParagraphFont"/>
    <w:uiPriority w:val="22"/>
    <w:qFormat/>
    <w:rsid w:val="00DA31C2"/>
    <w:rPr>
      <w:rFonts w:ascii="Verdana" w:hAnsi="Verdana"/>
      <w:b/>
      <w:bCs/>
    </w:rPr>
  </w:style>
  <w:style w:type="paragraph" w:styleId="ListBullet">
    <w:name w:val="List Bullet"/>
    <w:basedOn w:val="Normal"/>
    <w:uiPriority w:val="99"/>
    <w:unhideWhenUsed/>
    <w:rsid w:val="00A40650"/>
    <w:pPr>
      <w:numPr>
        <w:numId w:val="3"/>
      </w:numPr>
      <w:contextualSpacing/>
    </w:pPr>
  </w:style>
  <w:style w:type="paragraph" w:styleId="Caption">
    <w:name w:val="caption"/>
    <w:basedOn w:val="Normal"/>
    <w:next w:val="Normal"/>
    <w:uiPriority w:val="35"/>
    <w:unhideWhenUsed/>
    <w:qFormat/>
    <w:rsid w:val="00DA7205"/>
    <w:pPr>
      <w:spacing w:line="240" w:lineRule="auto"/>
    </w:pPr>
    <w:rPr>
      <w:b/>
      <w:bCs/>
      <w:szCs w:val="18"/>
    </w:rPr>
  </w:style>
  <w:style w:type="table" w:customStyle="1" w:styleId="FTDITable">
    <w:name w:val="FTDI Table"/>
    <w:basedOn w:val="TableGrid"/>
    <w:rsid w:val="00C16A15"/>
    <w:pPr>
      <w:spacing w:before="120" w:after="120"/>
      <w:jc w:val="center"/>
    </w:pPr>
    <w:rPr>
      <w:rFonts w:ascii="Verdana" w:eastAsia="Times New Roman" w:hAnsi="Verdana" w:cs="Times New Roman"/>
      <w:sz w:val="16"/>
      <w:szCs w:val="20"/>
      <w:lang w:val="en-US" w:eastAsia="en-US"/>
    </w:rPr>
    <w:tblPr/>
    <w:tcPr>
      <w:vAlign w:val="center"/>
    </w:tcPr>
    <w:tblStylePr w:type="firstRow">
      <w:rPr>
        <w:rFonts w:ascii="Verdana" w:hAnsi="Verdana"/>
        <w:b/>
        <w:bCs/>
        <w:sz w:val="16"/>
      </w:rPr>
      <w:tblPr/>
      <w:tcPr>
        <w:shd w:val="clear" w:color="auto" w:fill="E0E0E0"/>
      </w:tcPr>
    </w:tblStylePr>
    <w:tblStylePr w:type="lastRow">
      <w:rPr>
        <w:rFonts w:ascii="Verdana" w:hAnsi="Verdana"/>
        <w:b w:val="0"/>
        <w:bCs/>
        <w:color w:val="auto"/>
        <w:sz w:val="16"/>
      </w:rPr>
    </w:tblStylePr>
    <w:tblStylePr w:type="firstCol">
      <w:rPr>
        <w:b w:val="0"/>
        <w:bCs/>
      </w:rPr>
    </w:tblStylePr>
    <w:tblStylePr w:type="lastCol">
      <w:rPr>
        <w:rFonts w:ascii="Verdana" w:hAnsi="Verdana"/>
        <w:b w:val="0"/>
        <w:bCs/>
        <w:sz w:val="16"/>
      </w:rPr>
    </w:tblStylePr>
    <w:tblStylePr w:type="neCell">
      <w:rPr>
        <w:b/>
        <w:bCs/>
      </w:rPr>
    </w:tblStylePr>
    <w:tblStylePr w:type="swCell">
      <w:rPr>
        <w:b w:val="0"/>
        <w:bCs/>
      </w:rPr>
    </w:tblStylePr>
  </w:style>
  <w:style w:type="table" w:styleId="TableGrid">
    <w:name w:val="Table Grid"/>
    <w:basedOn w:val="TableNormal"/>
    <w:uiPriority w:val="99"/>
    <w:rsid w:val="00C16A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16A15"/>
    <w:rPr>
      <w:color w:val="800080" w:themeColor="followedHyperlink"/>
      <w:u w:val="single"/>
    </w:rPr>
  </w:style>
  <w:style w:type="table" w:customStyle="1" w:styleId="TableStyle1">
    <w:name w:val="Table Style1"/>
    <w:basedOn w:val="TableNormal"/>
    <w:rsid w:val="00C83061"/>
    <w:pPr>
      <w:spacing w:after="0" w:line="240" w:lineRule="auto"/>
    </w:pPr>
    <w:rPr>
      <w:rFonts w:ascii="Times New Roman" w:eastAsia="Times New Roman" w:hAnsi="Times New Roman" w:cs="Times New Roman"/>
      <w:sz w:val="20"/>
      <w:szCs w:val="20"/>
      <w:lang w:val="en-US" w:eastAsia="en-US"/>
    </w:rPr>
    <w:tblPr/>
  </w:style>
  <w:style w:type="paragraph" w:styleId="NormalWeb">
    <w:name w:val="Normal (Web)"/>
    <w:basedOn w:val="Normal"/>
    <w:uiPriority w:val="99"/>
    <w:semiHidden/>
    <w:unhideWhenUsed/>
    <w:rsid w:val="00E43BC3"/>
    <w:pPr>
      <w:spacing w:before="100" w:beforeAutospacing="1" w:after="100" w:afterAutospacing="1" w:line="240" w:lineRule="auto"/>
    </w:pPr>
    <w:rPr>
      <w:rFonts w:ascii="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925C82"/>
    <w:pPr>
      <w:spacing w:before="0" w:after="200"/>
    </w:pPr>
    <w:rPr>
      <w:rFonts w:eastAsiaTheme="minorEastAsia" w:cstheme="minorBidi"/>
      <w:b/>
      <w:lang w:val="en-SG" w:eastAsia="en-SG"/>
    </w:rPr>
  </w:style>
  <w:style w:type="character" w:customStyle="1" w:styleId="CommentSubjectChar">
    <w:name w:val="Comment Subject Char"/>
    <w:basedOn w:val="CommentTextChar"/>
    <w:link w:val="CommentSubject"/>
    <w:uiPriority w:val="99"/>
    <w:semiHidden/>
    <w:rsid w:val="00925C82"/>
    <w:rPr>
      <w:rFonts w:ascii="Verdana" w:eastAsia="PMingLiU" w:hAnsi="Verdana" w:cs="Arial"/>
      <w:b/>
      <w:bCs/>
      <w:sz w:val="20"/>
      <w:szCs w:val="20"/>
      <w:lang w:val="en-GB" w:eastAsia="en-GB"/>
    </w:rPr>
  </w:style>
  <w:style w:type="paragraph" w:styleId="Title">
    <w:name w:val="Title"/>
    <w:basedOn w:val="Normal"/>
    <w:next w:val="Normal"/>
    <w:link w:val="TitleChar"/>
    <w:uiPriority w:val="10"/>
    <w:qFormat/>
    <w:rsid w:val="005C31DD"/>
    <w:pPr>
      <w:spacing w:before="120" w:after="300" w:line="240" w:lineRule="auto"/>
      <w:contextualSpacing/>
    </w:pPr>
    <w:rPr>
      <w:rFonts w:eastAsiaTheme="majorEastAsia" w:cstheme="majorBidi"/>
      <w:b/>
      <w:spacing w:val="5"/>
      <w:kern w:val="28"/>
      <w:sz w:val="44"/>
      <w:szCs w:val="52"/>
      <w:lang w:val="en-US" w:eastAsia="en-US"/>
    </w:rPr>
  </w:style>
  <w:style w:type="character" w:customStyle="1" w:styleId="TitleChar">
    <w:name w:val="Title Char"/>
    <w:basedOn w:val="DefaultParagraphFont"/>
    <w:link w:val="Title"/>
    <w:uiPriority w:val="10"/>
    <w:rsid w:val="005C31DD"/>
    <w:rPr>
      <w:rFonts w:ascii="Verdana" w:eastAsiaTheme="majorEastAsia" w:hAnsi="Verdana" w:cstheme="majorBidi"/>
      <w:b/>
      <w:spacing w:val="5"/>
      <w:kern w:val="28"/>
      <w:sz w:val="44"/>
      <w:szCs w:val="52"/>
      <w:lang w:val="en-US" w:eastAsia="en-US"/>
    </w:rPr>
  </w:style>
  <w:style w:type="character" w:styleId="PlaceholderText">
    <w:name w:val="Placeholder Text"/>
    <w:basedOn w:val="DefaultParagraphFont"/>
    <w:uiPriority w:val="99"/>
    <w:semiHidden/>
    <w:rsid w:val="005C31DD"/>
    <w:rPr>
      <w:color w:val="808080"/>
    </w:rPr>
  </w:style>
  <w:style w:type="character" w:customStyle="1" w:styleId="apple-converted-space">
    <w:name w:val="apple-converted-space"/>
    <w:basedOn w:val="DefaultParagraphFont"/>
    <w:rsid w:val="00B37BD3"/>
  </w:style>
  <w:style w:type="paragraph" w:customStyle="1" w:styleId="codestyle">
    <w:name w:val="code style"/>
    <w:basedOn w:val="Normal"/>
    <w:link w:val="codestyleChar"/>
    <w:autoRedefine/>
    <w:qFormat/>
    <w:rsid w:val="00DE64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Change w:id="3" w:author="Gordon McNab (BRT-UK)" w:date="2022-07-27T14:09:00Z">
        <w:pPr>
          <w:pBdr>
            <w:top w:val="single" w:sz="4" w:space="1" w:color="auto"/>
            <w:left w:val="single" w:sz="4" w:space="4" w:color="auto"/>
            <w:bottom w:val="single" w:sz="4" w:space="1" w:color="auto"/>
            <w:right w:val="single" w:sz="4" w:space="4" w:color="auto"/>
          </w:pBdr>
          <w:autoSpaceDE w:val="0"/>
          <w:autoSpaceDN w:val="0"/>
          <w:adjustRightInd w:val="0"/>
        </w:pPr>
      </w:pPrChange>
    </w:pPr>
    <w:rPr>
      <w:rFonts w:ascii="Courier New" w:hAnsi="Courier New" w:cs="Courier New"/>
      <w:noProof/>
      <w:sz w:val="16"/>
      <w:szCs w:val="18"/>
      <w:lang w:val="en-US"/>
      <w:rPrChange w:id="3" w:author="Gordon McNab (BRT-UK)" w:date="2022-07-27T14:09:00Z">
        <w:rPr>
          <w:rFonts w:ascii="Courier New" w:eastAsiaTheme="minorEastAsia" w:hAnsi="Courier New" w:cs="Courier New"/>
          <w:noProof/>
          <w:sz w:val="16"/>
          <w:szCs w:val="18"/>
          <w:lang w:val="en-US" w:eastAsia="en-SG" w:bidi="ar-SA"/>
        </w:rPr>
      </w:rPrChange>
    </w:rPr>
  </w:style>
  <w:style w:type="character" w:customStyle="1" w:styleId="codestyleChar">
    <w:name w:val="code style Char"/>
    <w:basedOn w:val="DefaultParagraphFont"/>
    <w:link w:val="codestyle"/>
    <w:rsid w:val="00DE6408"/>
    <w:rPr>
      <w:rFonts w:ascii="Courier New" w:hAnsi="Courier New" w:cs="Courier New"/>
      <w:noProof/>
      <w:sz w:val="16"/>
      <w:szCs w:val="18"/>
      <w:lang w:val="en-US"/>
    </w:rPr>
  </w:style>
  <w:style w:type="paragraph" w:styleId="FootnoteText">
    <w:name w:val="footnote text"/>
    <w:basedOn w:val="Normal"/>
    <w:link w:val="FootnoteTextChar"/>
    <w:uiPriority w:val="99"/>
    <w:semiHidden/>
    <w:unhideWhenUsed/>
    <w:rsid w:val="00DB25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B25F4"/>
    <w:rPr>
      <w:rFonts w:ascii="Verdana" w:hAnsi="Verdana"/>
      <w:sz w:val="20"/>
      <w:szCs w:val="20"/>
    </w:rPr>
  </w:style>
  <w:style w:type="character" w:styleId="FootnoteReference">
    <w:name w:val="footnote reference"/>
    <w:basedOn w:val="DefaultParagraphFont"/>
    <w:uiPriority w:val="99"/>
    <w:semiHidden/>
    <w:unhideWhenUsed/>
    <w:rsid w:val="00DB25F4"/>
    <w:rPr>
      <w:vertAlign w:val="superscript"/>
    </w:rPr>
  </w:style>
  <w:style w:type="character" w:styleId="UnresolvedMention">
    <w:name w:val="Unresolved Mention"/>
    <w:basedOn w:val="DefaultParagraphFont"/>
    <w:uiPriority w:val="99"/>
    <w:semiHidden/>
    <w:unhideWhenUsed/>
    <w:rsid w:val="00AB74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77615">
      <w:bodyDiv w:val="1"/>
      <w:marLeft w:val="0"/>
      <w:marRight w:val="0"/>
      <w:marTop w:val="0"/>
      <w:marBottom w:val="0"/>
      <w:divBdr>
        <w:top w:val="none" w:sz="0" w:space="0" w:color="auto"/>
        <w:left w:val="none" w:sz="0" w:space="0" w:color="auto"/>
        <w:bottom w:val="none" w:sz="0" w:space="0" w:color="auto"/>
        <w:right w:val="none" w:sz="0" w:space="0" w:color="auto"/>
      </w:divBdr>
    </w:div>
    <w:div w:id="90585387">
      <w:bodyDiv w:val="1"/>
      <w:marLeft w:val="0"/>
      <w:marRight w:val="0"/>
      <w:marTop w:val="0"/>
      <w:marBottom w:val="0"/>
      <w:divBdr>
        <w:top w:val="none" w:sz="0" w:space="0" w:color="auto"/>
        <w:left w:val="none" w:sz="0" w:space="0" w:color="auto"/>
        <w:bottom w:val="none" w:sz="0" w:space="0" w:color="auto"/>
        <w:right w:val="none" w:sz="0" w:space="0" w:color="auto"/>
      </w:divBdr>
    </w:div>
    <w:div w:id="103576145">
      <w:bodyDiv w:val="1"/>
      <w:marLeft w:val="0"/>
      <w:marRight w:val="0"/>
      <w:marTop w:val="0"/>
      <w:marBottom w:val="0"/>
      <w:divBdr>
        <w:top w:val="none" w:sz="0" w:space="0" w:color="auto"/>
        <w:left w:val="none" w:sz="0" w:space="0" w:color="auto"/>
        <w:bottom w:val="none" w:sz="0" w:space="0" w:color="auto"/>
        <w:right w:val="none" w:sz="0" w:space="0" w:color="auto"/>
      </w:divBdr>
    </w:div>
    <w:div w:id="175969309">
      <w:bodyDiv w:val="1"/>
      <w:marLeft w:val="0"/>
      <w:marRight w:val="0"/>
      <w:marTop w:val="0"/>
      <w:marBottom w:val="0"/>
      <w:divBdr>
        <w:top w:val="none" w:sz="0" w:space="0" w:color="auto"/>
        <w:left w:val="none" w:sz="0" w:space="0" w:color="auto"/>
        <w:bottom w:val="none" w:sz="0" w:space="0" w:color="auto"/>
        <w:right w:val="none" w:sz="0" w:space="0" w:color="auto"/>
      </w:divBdr>
    </w:div>
    <w:div w:id="243999727">
      <w:bodyDiv w:val="1"/>
      <w:marLeft w:val="0"/>
      <w:marRight w:val="0"/>
      <w:marTop w:val="0"/>
      <w:marBottom w:val="0"/>
      <w:divBdr>
        <w:top w:val="none" w:sz="0" w:space="0" w:color="auto"/>
        <w:left w:val="none" w:sz="0" w:space="0" w:color="auto"/>
        <w:bottom w:val="none" w:sz="0" w:space="0" w:color="auto"/>
        <w:right w:val="none" w:sz="0" w:space="0" w:color="auto"/>
      </w:divBdr>
    </w:div>
    <w:div w:id="275908240">
      <w:bodyDiv w:val="1"/>
      <w:marLeft w:val="0"/>
      <w:marRight w:val="0"/>
      <w:marTop w:val="0"/>
      <w:marBottom w:val="0"/>
      <w:divBdr>
        <w:top w:val="none" w:sz="0" w:space="0" w:color="auto"/>
        <w:left w:val="none" w:sz="0" w:space="0" w:color="auto"/>
        <w:bottom w:val="none" w:sz="0" w:space="0" w:color="auto"/>
        <w:right w:val="none" w:sz="0" w:space="0" w:color="auto"/>
      </w:divBdr>
    </w:div>
    <w:div w:id="417100585">
      <w:bodyDiv w:val="1"/>
      <w:marLeft w:val="0"/>
      <w:marRight w:val="0"/>
      <w:marTop w:val="0"/>
      <w:marBottom w:val="0"/>
      <w:divBdr>
        <w:top w:val="none" w:sz="0" w:space="0" w:color="auto"/>
        <w:left w:val="none" w:sz="0" w:space="0" w:color="auto"/>
        <w:bottom w:val="none" w:sz="0" w:space="0" w:color="auto"/>
        <w:right w:val="none" w:sz="0" w:space="0" w:color="auto"/>
      </w:divBdr>
    </w:div>
    <w:div w:id="594825177">
      <w:bodyDiv w:val="1"/>
      <w:marLeft w:val="0"/>
      <w:marRight w:val="0"/>
      <w:marTop w:val="0"/>
      <w:marBottom w:val="0"/>
      <w:divBdr>
        <w:top w:val="none" w:sz="0" w:space="0" w:color="auto"/>
        <w:left w:val="none" w:sz="0" w:space="0" w:color="auto"/>
        <w:bottom w:val="none" w:sz="0" w:space="0" w:color="auto"/>
        <w:right w:val="none" w:sz="0" w:space="0" w:color="auto"/>
      </w:divBdr>
    </w:div>
    <w:div w:id="633753545">
      <w:bodyDiv w:val="1"/>
      <w:marLeft w:val="0"/>
      <w:marRight w:val="0"/>
      <w:marTop w:val="0"/>
      <w:marBottom w:val="0"/>
      <w:divBdr>
        <w:top w:val="none" w:sz="0" w:space="0" w:color="auto"/>
        <w:left w:val="none" w:sz="0" w:space="0" w:color="auto"/>
        <w:bottom w:val="none" w:sz="0" w:space="0" w:color="auto"/>
        <w:right w:val="none" w:sz="0" w:space="0" w:color="auto"/>
      </w:divBdr>
    </w:div>
    <w:div w:id="930890114">
      <w:bodyDiv w:val="1"/>
      <w:marLeft w:val="0"/>
      <w:marRight w:val="0"/>
      <w:marTop w:val="0"/>
      <w:marBottom w:val="0"/>
      <w:divBdr>
        <w:top w:val="none" w:sz="0" w:space="0" w:color="auto"/>
        <w:left w:val="none" w:sz="0" w:space="0" w:color="auto"/>
        <w:bottom w:val="none" w:sz="0" w:space="0" w:color="auto"/>
        <w:right w:val="none" w:sz="0" w:space="0" w:color="auto"/>
      </w:divBdr>
    </w:div>
    <w:div w:id="972752035">
      <w:bodyDiv w:val="1"/>
      <w:marLeft w:val="0"/>
      <w:marRight w:val="0"/>
      <w:marTop w:val="0"/>
      <w:marBottom w:val="0"/>
      <w:divBdr>
        <w:top w:val="none" w:sz="0" w:space="0" w:color="auto"/>
        <w:left w:val="none" w:sz="0" w:space="0" w:color="auto"/>
        <w:bottom w:val="none" w:sz="0" w:space="0" w:color="auto"/>
        <w:right w:val="none" w:sz="0" w:space="0" w:color="auto"/>
      </w:divBdr>
    </w:div>
    <w:div w:id="978195478">
      <w:bodyDiv w:val="1"/>
      <w:marLeft w:val="0"/>
      <w:marRight w:val="0"/>
      <w:marTop w:val="0"/>
      <w:marBottom w:val="0"/>
      <w:divBdr>
        <w:top w:val="none" w:sz="0" w:space="0" w:color="auto"/>
        <w:left w:val="none" w:sz="0" w:space="0" w:color="auto"/>
        <w:bottom w:val="none" w:sz="0" w:space="0" w:color="auto"/>
        <w:right w:val="none" w:sz="0" w:space="0" w:color="auto"/>
      </w:divBdr>
    </w:div>
    <w:div w:id="1017342868">
      <w:bodyDiv w:val="1"/>
      <w:marLeft w:val="0"/>
      <w:marRight w:val="0"/>
      <w:marTop w:val="0"/>
      <w:marBottom w:val="0"/>
      <w:divBdr>
        <w:top w:val="none" w:sz="0" w:space="0" w:color="auto"/>
        <w:left w:val="none" w:sz="0" w:space="0" w:color="auto"/>
        <w:bottom w:val="none" w:sz="0" w:space="0" w:color="auto"/>
        <w:right w:val="none" w:sz="0" w:space="0" w:color="auto"/>
      </w:divBdr>
    </w:div>
    <w:div w:id="1030034615">
      <w:bodyDiv w:val="1"/>
      <w:marLeft w:val="0"/>
      <w:marRight w:val="0"/>
      <w:marTop w:val="0"/>
      <w:marBottom w:val="0"/>
      <w:divBdr>
        <w:top w:val="none" w:sz="0" w:space="0" w:color="auto"/>
        <w:left w:val="none" w:sz="0" w:space="0" w:color="auto"/>
        <w:bottom w:val="none" w:sz="0" w:space="0" w:color="auto"/>
        <w:right w:val="none" w:sz="0" w:space="0" w:color="auto"/>
      </w:divBdr>
    </w:div>
    <w:div w:id="1050377857">
      <w:bodyDiv w:val="1"/>
      <w:marLeft w:val="0"/>
      <w:marRight w:val="0"/>
      <w:marTop w:val="0"/>
      <w:marBottom w:val="0"/>
      <w:divBdr>
        <w:top w:val="none" w:sz="0" w:space="0" w:color="auto"/>
        <w:left w:val="none" w:sz="0" w:space="0" w:color="auto"/>
        <w:bottom w:val="none" w:sz="0" w:space="0" w:color="auto"/>
        <w:right w:val="none" w:sz="0" w:space="0" w:color="auto"/>
      </w:divBdr>
    </w:div>
    <w:div w:id="1052385346">
      <w:bodyDiv w:val="1"/>
      <w:marLeft w:val="0"/>
      <w:marRight w:val="0"/>
      <w:marTop w:val="0"/>
      <w:marBottom w:val="0"/>
      <w:divBdr>
        <w:top w:val="none" w:sz="0" w:space="0" w:color="auto"/>
        <w:left w:val="none" w:sz="0" w:space="0" w:color="auto"/>
        <w:bottom w:val="none" w:sz="0" w:space="0" w:color="auto"/>
        <w:right w:val="none" w:sz="0" w:space="0" w:color="auto"/>
      </w:divBdr>
    </w:div>
    <w:div w:id="1087270238">
      <w:bodyDiv w:val="1"/>
      <w:marLeft w:val="0"/>
      <w:marRight w:val="0"/>
      <w:marTop w:val="0"/>
      <w:marBottom w:val="0"/>
      <w:divBdr>
        <w:top w:val="none" w:sz="0" w:space="0" w:color="auto"/>
        <w:left w:val="none" w:sz="0" w:space="0" w:color="auto"/>
        <w:bottom w:val="none" w:sz="0" w:space="0" w:color="auto"/>
        <w:right w:val="none" w:sz="0" w:space="0" w:color="auto"/>
      </w:divBdr>
    </w:div>
    <w:div w:id="1136679870">
      <w:bodyDiv w:val="1"/>
      <w:marLeft w:val="0"/>
      <w:marRight w:val="0"/>
      <w:marTop w:val="0"/>
      <w:marBottom w:val="0"/>
      <w:divBdr>
        <w:top w:val="none" w:sz="0" w:space="0" w:color="auto"/>
        <w:left w:val="none" w:sz="0" w:space="0" w:color="auto"/>
        <w:bottom w:val="none" w:sz="0" w:space="0" w:color="auto"/>
        <w:right w:val="none" w:sz="0" w:space="0" w:color="auto"/>
      </w:divBdr>
    </w:div>
    <w:div w:id="1193110286">
      <w:bodyDiv w:val="1"/>
      <w:marLeft w:val="0"/>
      <w:marRight w:val="0"/>
      <w:marTop w:val="0"/>
      <w:marBottom w:val="0"/>
      <w:divBdr>
        <w:top w:val="none" w:sz="0" w:space="0" w:color="auto"/>
        <w:left w:val="none" w:sz="0" w:space="0" w:color="auto"/>
        <w:bottom w:val="none" w:sz="0" w:space="0" w:color="auto"/>
        <w:right w:val="none" w:sz="0" w:space="0" w:color="auto"/>
      </w:divBdr>
    </w:div>
    <w:div w:id="1319310137">
      <w:bodyDiv w:val="1"/>
      <w:marLeft w:val="0"/>
      <w:marRight w:val="0"/>
      <w:marTop w:val="0"/>
      <w:marBottom w:val="0"/>
      <w:divBdr>
        <w:top w:val="none" w:sz="0" w:space="0" w:color="auto"/>
        <w:left w:val="none" w:sz="0" w:space="0" w:color="auto"/>
        <w:bottom w:val="none" w:sz="0" w:space="0" w:color="auto"/>
        <w:right w:val="none" w:sz="0" w:space="0" w:color="auto"/>
      </w:divBdr>
    </w:div>
    <w:div w:id="1341396740">
      <w:bodyDiv w:val="1"/>
      <w:marLeft w:val="0"/>
      <w:marRight w:val="0"/>
      <w:marTop w:val="0"/>
      <w:marBottom w:val="0"/>
      <w:divBdr>
        <w:top w:val="none" w:sz="0" w:space="0" w:color="auto"/>
        <w:left w:val="none" w:sz="0" w:space="0" w:color="auto"/>
        <w:bottom w:val="none" w:sz="0" w:space="0" w:color="auto"/>
        <w:right w:val="none" w:sz="0" w:space="0" w:color="auto"/>
      </w:divBdr>
    </w:div>
    <w:div w:id="1345866982">
      <w:bodyDiv w:val="1"/>
      <w:marLeft w:val="0"/>
      <w:marRight w:val="0"/>
      <w:marTop w:val="0"/>
      <w:marBottom w:val="0"/>
      <w:divBdr>
        <w:top w:val="none" w:sz="0" w:space="0" w:color="auto"/>
        <w:left w:val="none" w:sz="0" w:space="0" w:color="auto"/>
        <w:bottom w:val="none" w:sz="0" w:space="0" w:color="auto"/>
        <w:right w:val="none" w:sz="0" w:space="0" w:color="auto"/>
      </w:divBdr>
    </w:div>
    <w:div w:id="1353455113">
      <w:bodyDiv w:val="1"/>
      <w:marLeft w:val="0"/>
      <w:marRight w:val="0"/>
      <w:marTop w:val="0"/>
      <w:marBottom w:val="0"/>
      <w:divBdr>
        <w:top w:val="none" w:sz="0" w:space="0" w:color="auto"/>
        <w:left w:val="none" w:sz="0" w:space="0" w:color="auto"/>
        <w:bottom w:val="none" w:sz="0" w:space="0" w:color="auto"/>
        <w:right w:val="none" w:sz="0" w:space="0" w:color="auto"/>
      </w:divBdr>
    </w:div>
    <w:div w:id="1357729394">
      <w:bodyDiv w:val="1"/>
      <w:marLeft w:val="0"/>
      <w:marRight w:val="0"/>
      <w:marTop w:val="0"/>
      <w:marBottom w:val="0"/>
      <w:divBdr>
        <w:top w:val="none" w:sz="0" w:space="0" w:color="auto"/>
        <w:left w:val="none" w:sz="0" w:space="0" w:color="auto"/>
        <w:bottom w:val="none" w:sz="0" w:space="0" w:color="auto"/>
        <w:right w:val="none" w:sz="0" w:space="0" w:color="auto"/>
      </w:divBdr>
    </w:div>
    <w:div w:id="1416627484">
      <w:bodyDiv w:val="1"/>
      <w:marLeft w:val="0"/>
      <w:marRight w:val="0"/>
      <w:marTop w:val="0"/>
      <w:marBottom w:val="0"/>
      <w:divBdr>
        <w:top w:val="none" w:sz="0" w:space="0" w:color="auto"/>
        <w:left w:val="none" w:sz="0" w:space="0" w:color="auto"/>
        <w:bottom w:val="none" w:sz="0" w:space="0" w:color="auto"/>
        <w:right w:val="none" w:sz="0" w:space="0" w:color="auto"/>
      </w:divBdr>
    </w:div>
    <w:div w:id="1429081999">
      <w:bodyDiv w:val="1"/>
      <w:marLeft w:val="0"/>
      <w:marRight w:val="0"/>
      <w:marTop w:val="0"/>
      <w:marBottom w:val="0"/>
      <w:divBdr>
        <w:top w:val="none" w:sz="0" w:space="0" w:color="auto"/>
        <w:left w:val="none" w:sz="0" w:space="0" w:color="auto"/>
        <w:bottom w:val="none" w:sz="0" w:space="0" w:color="auto"/>
        <w:right w:val="none" w:sz="0" w:space="0" w:color="auto"/>
      </w:divBdr>
    </w:div>
    <w:div w:id="1439327798">
      <w:bodyDiv w:val="1"/>
      <w:marLeft w:val="0"/>
      <w:marRight w:val="0"/>
      <w:marTop w:val="0"/>
      <w:marBottom w:val="0"/>
      <w:divBdr>
        <w:top w:val="none" w:sz="0" w:space="0" w:color="auto"/>
        <w:left w:val="none" w:sz="0" w:space="0" w:color="auto"/>
        <w:bottom w:val="none" w:sz="0" w:space="0" w:color="auto"/>
        <w:right w:val="none" w:sz="0" w:space="0" w:color="auto"/>
      </w:divBdr>
    </w:div>
    <w:div w:id="1496068234">
      <w:bodyDiv w:val="1"/>
      <w:marLeft w:val="0"/>
      <w:marRight w:val="0"/>
      <w:marTop w:val="0"/>
      <w:marBottom w:val="0"/>
      <w:divBdr>
        <w:top w:val="none" w:sz="0" w:space="0" w:color="auto"/>
        <w:left w:val="none" w:sz="0" w:space="0" w:color="auto"/>
        <w:bottom w:val="none" w:sz="0" w:space="0" w:color="auto"/>
        <w:right w:val="none" w:sz="0" w:space="0" w:color="auto"/>
      </w:divBdr>
    </w:div>
    <w:div w:id="1601327823">
      <w:bodyDiv w:val="1"/>
      <w:marLeft w:val="0"/>
      <w:marRight w:val="0"/>
      <w:marTop w:val="0"/>
      <w:marBottom w:val="0"/>
      <w:divBdr>
        <w:top w:val="none" w:sz="0" w:space="0" w:color="auto"/>
        <w:left w:val="none" w:sz="0" w:space="0" w:color="auto"/>
        <w:bottom w:val="none" w:sz="0" w:space="0" w:color="auto"/>
        <w:right w:val="none" w:sz="0" w:space="0" w:color="auto"/>
      </w:divBdr>
    </w:div>
    <w:div w:id="1624384609">
      <w:bodyDiv w:val="1"/>
      <w:marLeft w:val="0"/>
      <w:marRight w:val="0"/>
      <w:marTop w:val="0"/>
      <w:marBottom w:val="0"/>
      <w:divBdr>
        <w:top w:val="none" w:sz="0" w:space="0" w:color="auto"/>
        <w:left w:val="none" w:sz="0" w:space="0" w:color="auto"/>
        <w:bottom w:val="none" w:sz="0" w:space="0" w:color="auto"/>
        <w:right w:val="none" w:sz="0" w:space="0" w:color="auto"/>
      </w:divBdr>
    </w:div>
    <w:div w:id="1671907802">
      <w:bodyDiv w:val="1"/>
      <w:marLeft w:val="0"/>
      <w:marRight w:val="0"/>
      <w:marTop w:val="0"/>
      <w:marBottom w:val="0"/>
      <w:divBdr>
        <w:top w:val="none" w:sz="0" w:space="0" w:color="auto"/>
        <w:left w:val="none" w:sz="0" w:space="0" w:color="auto"/>
        <w:bottom w:val="none" w:sz="0" w:space="0" w:color="auto"/>
        <w:right w:val="none" w:sz="0" w:space="0" w:color="auto"/>
      </w:divBdr>
    </w:div>
    <w:div w:id="1754161613">
      <w:bodyDiv w:val="1"/>
      <w:marLeft w:val="0"/>
      <w:marRight w:val="0"/>
      <w:marTop w:val="0"/>
      <w:marBottom w:val="0"/>
      <w:divBdr>
        <w:top w:val="none" w:sz="0" w:space="0" w:color="auto"/>
        <w:left w:val="none" w:sz="0" w:space="0" w:color="auto"/>
        <w:bottom w:val="none" w:sz="0" w:space="0" w:color="auto"/>
        <w:right w:val="none" w:sz="0" w:space="0" w:color="auto"/>
      </w:divBdr>
    </w:div>
    <w:div w:id="1928689774">
      <w:bodyDiv w:val="1"/>
      <w:marLeft w:val="0"/>
      <w:marRight w:val="0"/>
      <w:marTop w:val="0"/>
      <w:marBottom w:val="0"/>
      <w:divBdr>
        <w:top w:val="none" w:sz="0" w:space="0" w:color="auto"/>
        <w:left w:val="none" w:sz="0" w:space="0" w:color="auto"/>
        <w:bottom w:val="none" w:sz="0" w:space="0" w:color="auto"/>
        <w:right w:val="none" w:sz="0" w:space="0" w:color="auto"/>
      </w:divBdr>
    </w:div>
    <w:div w:id="1970163953">
      <w:bodyDiv w:val="1"/>
      <w:marLeft w:val="0"/>
      <w:marRight w:val="0"/>
      <w:marTop w:val="0"/>
      <w:marBottom w:val="0"/>
      <w:divBdr>
        <w:top w:val="none" w:sz="0" w:space="0" w:color="auto"/>
        <w:left w:val="none" w:sz="0" w:space="0" w:color="auto"/>
        <w:bottom w:val="none" w:sz="0" w:space="0" w:color="auto"/>
        <w:right w:val="none" w:sz="0" w:space="0" w:color="auto"/>
      </w:divBdr>
    </w:div>
    <w:div w:id="2110082847">
      <w:bodyDiv w:val="1"/>
      <w:marLeft w:val="0"/>
      <w:marRight w:val="0"/>
      <w:marTop w:val="0"/>
      <w:marBottom w:val="0"/>
      <w:divBdr>
        <w:top w:val="none" w:sz="0" w:space="0" w:color="auto"/>
        <w:left w:val="none" w:sz="0" w:space="0" w:color="auto"/>
        <w:bottom w:val="none" w:sz="0" w:space="0" w:color="auto"/>
        <w:right w:val="none" w:sz="0" w:space="0" w:color="auto"/>
      </w:divBdr>
    </w:div>
    <w:div w:id="2130656951">
      <w:bodyDiv w:val="1"/>
      <w:marLeft w:val="0"/>
      <w:marRight w:val="0"/>
      <w:marTop w:val="0"/>
      <w:marBottom w:val="0"/>
      <w:divBdr>
        <w:top w:val="none" w:sz="0" w:space="0" w:color="auto"/>
        <w:left w:val="none" w:sz="0" w:space="0" w:color="auto"/>
        <w:bottom w:val="none" w:sz="0" w:space="0" w:color="auto"/>
        <w:right w:val="none" w:sz="0" w:space="0" w:color="auto"/>
      </w:divBdr>
    </w:div>
    <w:div w:id="2143569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emf"/><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7.png"/><Relationship Id="rId112" Type="http://schemas.openxmlformats.org/officeDocument/2006/relationships/theme" Target="theme/theme1.xml"/><Relationship Id="rId16" Type="http://schemas.microsoft.com/office/2011/relationships/commentsExtended" Target="commentsExtended.xml"/><Relationship Id="rId107" Type="http://schemas.openxmlformats.org/officeDocument/2006/relationships/footer" Target="footer1.xml"/><Relationship Id="rId11" Type="http://schemas.openxmlformats.org/officeDocument/2006/relationships/endnotes" Target="endnote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59.png"/><Relationship Id="rId102" Type="http://schemas.openxmlformats.org/officeDocument/2006/relationships/hyperlink" Target="http://www.st.com/resource/en/datasheet/stm32l476je.pdf" TargetMode="External"/><Relationship Id="rId5" Type="http://schemas.openxmlformats.org/officeDocument/2006/relationships/customXml" Target="../customXml/item5.xml"/><Relationship Id="rId90" Type="http://schemas.openxmlformats.org/officeDocument/2006/relationships/image" Target="media/image68.png"/><Relationship Id="rId95" Type="http://schemas.openxmlformats.org/officeDocument/2006/relationships/hyperlink" Target="mailto:sales.emea@brtichip.com" TargetMode="External"/><Relationship Id="rId22" Type="http://schemas.openxmlformats.org/officeDocument/2006/relationships/image" Target="media/image7.jpeg"/><Relationship Id="rId27" Type="http://schemas.openxmlformats.org/officeDocument/2006/relationships/oleObject" Target="embeddings/oleObject1.bin"/><Relationship Id="rId43" Type="http://schemas.openxmlformats.org/officeDocument/2006/relationships/image" Target="media/image27.png"/><Relationship Id="rId48" Type="http://schemas.openxmlformats.org/officeDocument/2006/relationships/oleObject" Target="embeddings/oleObject2.bin"/><Relationship Id="rId64" Type="http://schemas.openxmlformats.org/officeDocument/2006/relationships/image" Target="media/image46.png"/><Relationship Id="rId69" Type="http://schemas.openxmlformats.org/officeDocument/2006/relationships/image" Target="media/image50.png"/><Relationship Id="rId80" Type="http://schemas.openxmlformats.org/officeDocument/2006/relationships/image" Target="media/image60.png"/><Relationship Id="rId85" Type="http://schemas.openxmlformats.org/officeDocument/2006/relationships/image" Target="media/image64.png"/><Relationship Id="rId12" Type="http://schemas.openxmlformats.org/officeDocument/2006/relationships/image" Target="media/image1.png"/><Relationship Id="rId17" Type="http://schemas.microsoft.com/office/2016/09/relationships/commentsIds" Target="commentsIds.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hyperlink" Target="http://www.st.com/resource/en/user_manual/dm00172179.pdf" TargetMode="External"/><Relationship Id="rId108" Type="http://schemas.openxmlformats.org/officeDocument/2006/relationships/footer" Target="footer2.xml"/><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hyperlink" Target="mailto:sales.apac@brtchip.com" TargetMode="External"/><Relationship Id="rId96" Type="http://schemas.openxmlformats.org/officeDocument/2006/relationships/hyperlink" Target="mailto:sales.apac@brtchip.com"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image" Target="media/image8.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emf"/><Relationship Id="rId57" Type="http://schemas.openxmlformats.org/officeDocument/2006/relationships/image" Target="media/image39.png"/><Relationship Id="rId106" Type="http://schemas.openxmlformats.org/officeDocument/2006/relationships/header" Target="header1.xml"/><Relationship Id="rId10" Type="http://schemas.openxmlformats.org/officeDocument/2006/relationships/footnotes" Target="foot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s://brtchip.com/eve-toolchains" TargetMode="External"/><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5.png"/><Relationship Id="rId94" Type="http://schemas.openxmlformats.org/officeDocument/2006/relationships/hyperlink" Target="mailto:support.apac@brtchip.com" TargetMode="External"/><Relationship Id="rId99" Type="http://schemas.openxmlformats.org/officeDocument/2006/relationships/hyperlink" Target="http://brtchip.com/" TargetMode="External"/><Relationship Id="rId101" Type="http://schemas.openxmlformats.org/officeDocument/2006/relationships/hyperlink" Target="http://www.st.com/resource/en/reference_manual/dm00083560.pdf"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microsoft.com/office/2018/08/relationships/commentsExtensible" Target="commentsExtensible.xml"/><Relationship Id="rId39" Type="http://schemas.openxmlformats.org/officeDocument/2006/relationships/image" Target="media/image23.png"/><Relationship Id="rId109" Type="http://schemas.openxmlformats.org/officeDocument/2006/relationships/fontTable" Target="fontTable.xml"/><Relationship Id="rId34" Type="http://schemas.openxmlformats.org/officeDocument/2006/relationships/image" Target="media/image18.png"/><Relationship Id="rId50" Type="http://schemas.openxmlformats.org/officeDocument/2006/relationships/oleObject" Target="embeddings/oleObject3.bin"/><Relationship Id="rId55" Type="http://schemas.openxmlformats.org/officeDocument/2006/relationships/image" Target="media/image37.png"/><Relationship Id="rId76" Type="http://schemas.openxmlformats.org/officeDocument/2006/relationships/image" Target="media/image57.emf"/><Relationship Id="rId97" Type="http://schemas.openxmlformats.org/officeDocument/2006/relationships/hyperlink" Target="mailto:support.emea@brtchip.com" TargetMode="External"/><Relationship Id="rId104" Type="http://schemas.openxmlformats.org/officeDocument/2006/relationships/hyperlink" Target="http://brtchip.com/wp-content/uploads/Support/Documentation/Datasheets/ICs/EVE/DS_FT81x.pdf" TargetMode="External"/><Relationship Id="rId7" Type="http://schemas.openxmlformats.org/officeDocument/2006/relationships/styles" Target="styles.xml"/><Relationship Id="rId71" Type="http://schemas.openxmlformats.org/officeDocument/2006/relationships/image" Target="media/image52.png"/><Relationship Id="rId92" Type="http://schemas.openxmlformats.org/officeDocument/2006/relationships/hyperlink" Target="mailto:sales.apac@brtchip.com"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6.emf"/><Relationship Id="rId110" Type="http://schemas.microsoft.com/office/2011/relationships/people" Target="people.xml"/><Relationship Id="rId61" Type="http://schemas.openxmlformats.org/officeDocument/2006/relationships/image" Target="media/image43.png"/><Relationship Id="rId82" Type="http://schemas.openxmlformats.org/officeDocument/2006/relationships/image" Target="media/image62.emf"/><Relationship Id="rId19" Type="http://schemas.openxmlformats.org/officeDocument/2006/relationships/image" Target="media/image4.jpe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oleObject" Target="embeddings/oleObject4.bin"/><Relationship Id="rId100" Type="http://schemas.openxmlformats.org/officeDocument/2006/relationships/hyperlink" Target="http://brtchip.com/contact-us/" TargetMode="External"/><Relationship Id="rId105" Type="http://schemas.openxmlformats.org/officeDocument/2006/relationships/hyperlink" Target="mailto:docufeedback@brtchip.com?subject=Document%20Feedback:%20BRT_AN_001%20Version%201.0" TargetMode="External"/><Relationship Id="rId8" Type="http://schemas.openxmlformats.org/officeDocument/2006/relationships/settings" Target="settings.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hyperlink" Target="mailto:support.apac@brtchip.com" TargetMode="External"/><Relationship Id="rId98" Type="http://schemas.openxmlformats.org/officeDocument/2006/relationships/hyperlink" Target="mailto:support.apac@brtchip.com" TargetMode="Externa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oleObject" Target="embeddings/oleObject5.bin"/><Relationship Id="rId88" Type="http://schemas.openxmlformats.org/officeDocument/2006/relationships/oleObject" Target="embeddings/oleObject6.bin"/><Relationship Id="rId111" Type="http://schemas.openxmlformats.org/officeDocument/2006/relationships/glossaryDocument" Target="glossary/document.xml"/></Relationships>
</file>

<file path=word/_rels/footer1.xml.rels><?xml version="1.0" encoding="UTF-8" standalone="yes"?>
<Relationships xmlns="http://schemas.openxmlformats.org/package/2006/relationships"><Relationship Id="rId2" Type="http://schemas.openxmlformats.org/officeDocument/2006/relationships/hyperlink" Target="mailto:docufeedback@brtchip.com?subject=BRT_AN_001%20Version%201.0" TargetMode="External"/><Relationship Id="rId1" Type="http://schemas.openxmlformats.org/officeDocument/2006/relationships/hyperlink" Target="http://brtchip.com/eve/"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brtchip.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CA6A55E26EC4244ABEB758B2D54AB6D"/>
        <w:category>
          <w:name w:val="General"/>
          <w:gallery w:val="placeholder"/>
        </w:category>
        <w:types>
          <w:type w:val="bbPlcHdr"/>
        </w:types>
        <w:behaviors>
          <w:behavior w:val="content"/>
        </w:behaviors>
        <w:guid w:val="{B75C59F6-5C71-44BD-8677-69AE9C5533CF}"/>
      </w:docPartPr>
      <w:docPartBody>
        <w:p w:rsidR="00263713" w:rsidRDefault="00263713" w:rsidP="00263713">
          <w:pPr>
            <w:pStyle w:val="0CA6A55E26EC4244ABEB758B2D54AB6D"/>
          </w:pPr>
          <w:r w:rsidRPr="0068614D">
            <w:rPr>
              <w:rStyle w:val="PlaceholderText"/>
            </w:rPr>
            <w:t>[Category]</w:t>
          </w:r>
        </w:p>
      </w:docPartBody>
    </w:docPart>
    <w:docPart>
      <w:docPartPr>
        <w:name w:val="161DB09928484DC8A02145D645D962C2"/>
        <w:category>
          <w:name w:val="General"/>
          <w:gallery w:val="placeholder"/>
        </w:category>
        <w:types>
          <w:type w:val="bbPlcHdr"/>
        </w:types>
        <w:behaviors>
          <w:behavior w:val="content"/>
        </w:behaviors>
        <w:guid w:val="{E62C27D0-B6FB-4CD3-911E-85A9DC38EFDB}"/>
      </w:docPartPr>
      <w:docPartBody>
        <w:p w:rsidR="00263713" w:rsidRDefault="00263713" w:rsidP="00263713">
          <w:pPr>
            <w:pStyle w:val="161DB09928484DC8A02145D645D962C2"/>
          </w:pPr>
          <w:r w:rsidRPr="0068614D">
            <w:rPr>
              <w:rStyle w:val="PlaceholderText"/>
            </w:rPr>
            <w:t>[Subject]</w:t>
          </w:r>
        </w:p>
      </w:docPartBody>
    </w:docPart>
    <w:docPart>
      <w:docPartPr>
        <w:name w:val="30047C852A4D48348063FECE7A92E521"/>
        <w:category>
          <w:name w:val="General"/>
          <w:gallery w:val="placeholder"/>
        </w:category>
        <w:types>
          <w:type w:val="bbPlcHdr"/>
        </w:types>
        <w:behaviors>
          <w:behavior w:val="content"/>
        </w:behaviors>
        <w:guid w:val="{246ACD06-4236-40CC-A511-D57B8C213CB1}"/>
      </w:docPartPr>
      <w:docPartBody>
        <w:p w:rsidR="00263713" w:rsidRDefault="00263713" w:rsidP="00263713">
          <w:pPr>
            <w:pStyle w:val="30047C852A4D48348063FECE7A92E521"/>
          </w:pPr>
          <w:r w:rsidRPr="0068614D">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5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3713"/>
    <w:rsid w:val="00065008"/>
    <w:rsid w:val="000C3B76"/>
    <w:rsid w:val="001B72E2"/>
    <w:rsid w:val="00203F97"/>
    <w:rsid w:val="00263713"/>
    <w:rsid w:val="002759B8"/>
    <w:rsid w:val="00310DEF"/>
    <w:rsid w:val="003212C3"/>
    <w:rsid w:val="00334D23"/>
    <w:rsid w:val="00351721"/>
    <w:rsid w:val="004076FD"/>
    <w:rsid w:val="00447158"/>
    <w:rsid w:val="004A5143"/>
    <w:rsid w:val="00541509"/>
    <w:rsid w:val="00562DEE"/>
    <w:rsid w:val="00566785"/>
    <w:rsid w:val="005F7D4F"/>
    <w:rsid w:val="00650EAC"/>
    <w:rsid w:val="00683247"/>
    <w:rsid w:val="006B1E2D"/>
    <w:rsid w:val="00720074"/>
    <w:rsid w:val="0076546B"/>
    <w:rsid w:val="007A3505"/>
    <w:rsid w:val="00814DAF"/>
    <w:rsid w:val="0082073E"/>
    <w:rsid w:val="0091660E"/>
    <w:rsid w:val="00980E67"/>
    <w:rsid w:val="00B5036A"/>
    <w:rsid w:val="00BC691B"/>
    <w:rsid w:val="00BD4EA5"/>
    <w:rsid w:val="00C148CF"/>
    <w:rsid w:val="00C235C3"/>
    <w:rsid w:val="00C7128B"/>
    <w:rsid w:val="00C82BFF"/>
    <w:rsid w:val="00DB7564"/>
    <w:rsid w:val="00E27DB1"/>
    <w:rsid w:val="00E86F4A"/>
    <w:rsid w:val="00EA5163"/>
    <w:rsid w:val="00EC4B38"/>
    <w:rsid w:val="00FB34DC"/>
    <w:rsid w:val="00FC641E"/>
  </w:rsids>
  <m:mathPr>
    <m:mathFont m:val="Cambria Math"/>
    <m:brkBin m:val="before"/>
    <m:brkBinSub m:val="--"/>
    <m:smallFrac m:val="0"/>
    <m:dispDef/>
    <m:lMargin m:val="0"/>
    <m:rMargin m:val="0"/>
    <m:defJc m:val="centerGroup"/>
    <m:wrapIndent m:val="1440"/>
    <m:intLim m:val="subSup"/>
    <m:naryLim m:val="undOvr"/>
  </m:mathPr>
  <w:themeFontLang w:val="en-SG"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551D62A5"/>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en-SG"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63713"/>
    <w:rPr>
      <w:color w:val="808080"/>
    </w:rPr>
  </w:style>
  <w:style w:type="paragraph" w:customStyle="1" w:styleId="0CA6A55E26EC4244ABEB758B2D54AB6D">
    <w:name w:val="0CA6A55E26EC4244ABEB758B2D54AB6D"/>
    <w:rsid w:val="00263713"/>
  </w:style>
  <w:style w:type="paragraph" w:customStyle="1" w:styleId="161DB09928484DC8A02145D645D962C2">
    <w:name w:val="161DB09928484DC8A02145D645D962C2"/>
    <w:rsid w:val="00263713"/>
  </w:style>
  <w:style w:type="paragraph" w:customStyle="1" w:styleId="30047C852A4D48348063FECE7A92E521">
    <w:name w:val="30047C852A4D48348063FECE7A92E521"/>
    <w:rsid w:val="0026371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documentManagement>
    <Approval0 xmlns="315d0383-2da6-466c-b91b-1b93b0ca648b">Approved by LCE</Approval0>
    <Collect_x0020_Feedback xmlns="315d0383-2da6-466c-b91b-1b93b0ca648b">Completed</Collect_x0020_Feedback>
    <_dlc_DocId xmlns="889f7e6a-66b3-4fb3-a459-86fe3cef9a1b">Q63S7NARSD2D-1734440333-1797</_dlc_DocId>
    <_dlc_DocIdUrl xmlns="889f7e6a-66b3-4fb3-a459-86fe3cef9a1b">
      <Url>http://sharepoint.brtchip.local/BRT%20Documents/_layouts/15/DocIdRedir.aspx?ID=Q63S7NARSD2D-1734440333-1797</Url>
      <Description>Q63S7NARSD2D-1734440333-1797</Description>
    </_dlc_DocIdUrl>
    <My_x0020_Review xmlns="b14c4b9a-6fab-4413-97cf-609f5fdf39ef" xsi:nil="true"/>
  </documentManagement>
</p:properti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CE19DE970434E1429FAF9A2630D906F6" ma:contentTypeVersion="14" ma:contentTypeDescription="Create a new document." ma:contentTypeScope="" ma:versionID="a7ecb6c2451bfee7f886a978fa5f9d55">
  <xsd:schema xmlns:xsd="http://www.w3.org/2001/XMLSchema" xmlns:xs="http://www.w3.org/2001/XMLSchema" xmlns:p="http://schemas.microsoft.com/office/2006/metadata/properties" xmlns:ns2="315d0383-2da6-466c-b91b-1b93b0ca648b" xmlns:ns3="889f7e6a-66b3-4fb3-a459-86fe3cef9a1b" xmlns:ns4="b14c4b9a-6fab-4413-97cf-609f5fdf39ef" targetNamespace="http://schemas.microsoft.com/office/2006/metadata/properties" ma:root="true" ma:fieldsID="84e4fe3362085330f492cf12edd692d9" ns2:_="" ns3:_="" ns4:_="">
    <xsd:import namespace="315d0383-2da6-466c-b91b-1b93b0ca648b"/>
    <xsd:import namespace="889f7e6a-66b3-4fb3-a459-86fe3cef9a1b"/>
    <xsd:import namespace="b14c4b9a-6fab-4413-97cf-609f5fdf39ef"/>
    <xsd:element name="properties">
      <xsd:complexType>
        <xsd:sequence>
          <xsd:element name="documentManagement">
            <xsd:complexType>
              <xsd:all>
                <xsd:element ref="ns2:Collect_x0020_Feedback" minOccurs="0"/>
                <xsd:element ref="ns2:Approval0" minOccurs="0"/>
                <xsd:element ref="ns3:_dlc_DocId" minOccurs="0"/>
                <xsd:element ref="ns3:_dlc_DocIdUrl" minOccurs="0"/>
                <xsd:element ref="ns3:_dlc_DocIdPersistId" minOccurs="0"/>
                <xsd:element ref="ns4:My_x0020_Review"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5d0383-2da6-466c-b91b-1b93b0ca648b" elementFormDefault="qualified">
    <xsd:import namespace="http://schemas.microsoft.com/office/2006/documentManagement/types"/>
    <xsd:import namespace="http://schemas.microsoft.com/office/infopath/2007/PartnerControls"/>
    <xsd:element name="Collect_x0020_Feedback" ma:index="12" nillable="true" ma:displayName="Collect Feedback" ma:description="Status" ma:internalName="Collect_x0020_Feedback">
      <xsd:simpleType>
        <xsd:restriction base="dms:Text">
          <xsd:maxLength value="255"/>
        </xsd:restriction>
      </xsd:simpleType>
    </xsd:element>
    <xsd:element name="Approval0" ma:index="13" nillable="true" ma:displayName="Approval" ma:description="Approval Status" ma:internalName="Approval0">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89f7e6a-66b3-4fb3-a459-86fe3cef9a1b" elementFormDefault="qualified">
    <xsd:import namespace="http://schemas.microsoft.com/office/2006/documentManagement/types"/>
    <xsd:import namespace="http://schemas.microsoft.com/office/infopath/2007/PartnerControls"/>
    <xsd:element name="_dlc_DocId" ma:index="16" nillable="true" ma:displayName="Document ID Value" ma:description="The value of the document ID assigned to this item." ma:internalName="_dlc_DocId" ma:readOnly="true">
      <xsd:simpleType>
        <xsd:restriction base="dms:Text"/>
      </xsd:simpleType>
    </xsd:element>
    <xsd:element name="_dlc_DocIdUrl" ma:index="17"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8"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b14c4b9a-6fab-4413-97cf-609f5fdf39ef" elementFormDefault="qualified">
    <xsd:import namespace="http://schemas.microsoft.com/office/2006/documentManagement/types"/>
    <xsd:import namespace="http://schemas.microsoft.com/office/infopath/2007/PartnerControls"/>
    <xsd:element name="My_x0020_Review" ma:index="19" nillable="true" ma:displayName="My Review" ma:list="{8dac3eb7-91b1-4bbf-badb-799dadae7974}" ma:internalName="My_x0020_Review" ma:showField="Title" ma:web="e0f7bcad-1ddf-4725-b0b5-60d9abb23743">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8B6A6A2-A1F1-4337-ABF1-1B16A432E430}">
  <ds:schemaRefs>
    <ds:schemaRef ds:uri="http://schemas.openxmlformats.org/officeDocument/2006/bibliography"/>
  </ds:schemaRefs>
</ds:datastoreItem>
</file>

<file path=customXml/itemProps2.xml><?xml version="1.0" encoding="utf-8"?>
<ds:datastoreItem xmlns:ds="http://schemas.openxmlformats.org/officeDocument/2006/customXml" ds:itemID="{C58C56A1-7FDE-4259-8EA2-7639A68093AC}">
  <ds:schemaRefs>
    <ds:schemaRef ds:uri="http://schemas.microsoft.com/office/2006/metadata/properties"/>
    <ds:schemaRef ds:uri="315d0383-2da6-466c-b91b-1b93b0ca648b"/>
    <ds:schemaRef ds:uri="889f7e6a-66b3-4fb3-a459-86fe3cef9a1b"/>
    <ds:schemaRef ds:uri="b14c4b9a-6fab-4413-97cf-609f5fdf39ef"/>
  </ds:schemaRefs>
</ds:datastoreItem>
</file>

<file path=customXml/itemProps3.xml><?xml version="1.0" encoding="utf-8"?>
<ds:datastoreItem xmlns:ds="http://schemas.openxmlformats.org/officeDocument/2006/customXml" ds:itemID="{A8101082-06BF-405F-BD03-562691642FC1}">
  <ds:schemaRefs>
    <ds:schemaRef ds:uri="http://schemas.microsoft.com/sharepoint/events"/>
  </ds:schemaRefs>
</ds:datastoreItem>
</file>

<file path=customXml/itemProps4.xml><?xml version="1.0" encoding="utf-8"?>
<ds:datastoreItem xmlns:ds="http://schemas.openxmlformats.org/officeDocument/2006/customXml" ds:itemID="{D77AB3A3-F041-4C4A-9F60-72BB216CC0D9}">
  <ds:schemaRefs>
    <ds:schemaRef ds:uri="http://schemas.microsoft.com/sharepoint/v3/contenttype/forms"/>
  </ds:schemaRefs>
</ds:datastoreItem>
</file>

<file path=customXml/itemProps5.xml><?xml version="1.0" encoding="utf-8"?>
<ds:datastoreItem xmlns:ds="http://schemas.openxmlformats.org/officeDocument/2006/customXml" ds:itemID="{712E5256-65F4-4891-94B5-715B86D200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5d0383-2da6-466c-b91b-1b93b0ca648b"/>
    <ds:schemaRef ds:uri="889f7e6a-66b3-4fb3-a459-86fe3cef9a1b"/>
    <ds:schemaRef ds:uri="b14c4b9a-6fab-4413-97cf-609f5fdf39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7805</Words>
  <Characters>44495</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ESD 4.10 Exported Project Porting Guide for STM32L4 Discovery Board And FreeRTOS</vt:lpstr>
    </vt:vector>
  </TitlesOfParts>
  <Manager>sree.b@ftdichip.com</Manager>
  <Company>Bridgetek Pte Ltd</Company>
  <LinksUpToDate>false</LinksUpToDate>
  <CharactersWithSpaces>52196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ESD 4.10 Exported Project Porting Guide for STM32L4 Discovery Board And FreeRTOS</dc:title>
  <dc:subject>BRT_AN_XXX</dc:subject>
  <dc:creator>jiao shouwu paul</dc:creator>
  <cp:keywords>ARM STM32 Cortex-M4 ESD3</cp:keywords>
  <cp:lastModifiedBy>Gordon McNab (BRT-UK)</cp:lastModifiedBy>
  <cp:revision>60</cp:revision>
  <cp:lastPrinted>2017-02-09T01:23:00Z</cp:lastPrinted>
  <dcterms:created xsi:type="dcterms:W3CDTF">2020-12-04T04:58:00Z</dcterms:created>
  <dcterms:modified xsi:type="dcterms:W3CDTF">2022-07-27T13:12:00Z</dcterms:modified>
  <cp:category>Application Note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0x010100CE19DE970434E1429FAF9A2630D906F6</vt:lpwstr>
  </property>
  <property fmtid="{D5CDD505-2E9C-101B-9397-08002B2CF9AE}" pid="3" name="Issue Date">
    <vt:lpwstr>2017-09-25</vt:lpwstr>
  </property>
  <property fmtid="{D5CDD505-2E9C-101B-9397-08002B2CF9AE}" pid="4" name="Document number">
    <vt:lpwstr>BRT_000206</vt:lpwstr>
  </property>
  <property fmtid="{D5CDD505-2E9C-101B-9397-08002B2CF9AE}" pid="5" name="Version">
    <vt:lpwstr>Version 0.2</vt:lpwstr>
  </property>
  <property fmtid="{D5CDD505-2E9C-101B-9397-08002B2CF9AE}" pid="6" name="Clearance #">
    <vt:lpwstr>BRT_xxxx</vt:lpwstr>
  </property>
  <property fmtid="{D5CDD505-2E9C-101B-9397-08002B2CF9AE}" pid="7" name="_dlc_DocIdItemGuid">
    <vt:lpwstr>ee71df97-01e2-47a3-b122-c0ae1de82cc9</vt:lpwstr>
  </property>
  <property fmtid="{D5CDD505-2E9C-101B-9397-08002B2CF9AE}" pid="8" name="Clearance">
    <vt:lpwstr>NA</vt:lpwstr>
  </property>
</Properties>
</file>